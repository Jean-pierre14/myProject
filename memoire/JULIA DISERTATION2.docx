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proofErr w:type="gramStart"/>
      <w:r w:rsidRPr="009B6BD1">
        <w:rPr>
          <w:rFonts w:ascii="Times New Roman" w:eastAsia="Times New Roman" w:hAnsi="Times New Roman" w:cs="Times New Roman"/>
          <w:sz w:val="24"/>
        </w:rPr>
        <w:t xml:space="preserve">of </w:t>
      </w:r>
      <w:r w:rsidR="0018281A">
        <w:rPr>
          <w:rFonts w:ascii="Times New Roman" w:eastAsia="Times New Roman" w:hAnsi="Times New Roman" w:cs="Times New Roman"/>
          <w:sz w:val="24"/>
        </w:rPr>
        <w:t xml:space="preserve"> over</w:t>
      </w:r>
      <w:proofErr w:type="gramEnd"/>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1"/>
        <w:gridCol w:w="3258"/>
        <w:gridCol w:w="1015"/>
        <w:gridCol w:w="801"/>
        <w:gridCol w:w="707"/>
        <w:gridCol w:w="647"/>
        <w:gridCol w:w="647"/>
        <w:gridCol w:w="823"/>
        <w:gridCol w:w="823"/>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77777777" w:rsidR="000D6FB9" w:rsidRPr="009B6BD1" w:rsidRDefault="00056D37" w:rsidP="009B6BD1">
            <w:pPr>
              <w:spacing w:after="0" w:line="480" w:lineRule="auto"/>
              <w:jc w:val="both"/>
              <w:rPr>
                <w:rFonts w:ascii="Times New Roman" w:hAnsi="Times New Roman" w:cs="Times New Roman"/>
              </w:rPr>
            </w:pPr>
            <w:proofErr w:type="gramStart"/>
            <w:r w:rsidRPr="009B6BD1">
              <w:rPr>
                <w:rFonts w:ascii="Times New Roman" w:eastAsia="Times New Roman" w:hAnsi="Times New Roman" w:cs="Times New Roman"/>
                <w:sz w:val="24"/>
              </w:rPr>
              <w:t>DESIGN,CODING</w:t>
            </w:r>
            <w:proofErr w:type="gramEnd"/>
            <w:r w:rsidRPr="009B6BD1">
              <w:rPr>
                <w:rFonts w:ascii="Times New Roman" w:eastAsia="Times New Roman" w:hAnsi="Times New Roman" w:cs="Times New Roman"/>
                <w:sz w:val="24"/>
              </w:rPr>
              <w:t xml:space="preserve">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75pt;height:263.7pt" o:ole="" o:preferrelative="t" stroked="f">
            <v:imagedata r:id="rId8" o:title=""/>
          </v:rect>
          <o:OLEObject Type="Embed" ProgID="StaticMetafile" ShapeID="_x0000_i1025" DrawAspect="Content" ObjectID="_1670151971"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77777777" w:rsidR="00874FD6" w:rsidRDefault="00874FD6" w:rsidP="0017115C">
      <w:pPr>
        <w:spacing w:line="240" w:lineRule="auto"/>
        <w:jc w:val="both"/>
        <w:rPr>
          <w:rFonts w:ascii="Times New Roman" w:eastAsia="Times New Roman" w:hAnsi="Times New Roman" w:cs="Times New Roman"/>
          <w:b/>
          <w:sz w:val="24"/>
        </w:rPr>
      </w:pP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Pr>
            <w:rFonts w:ascii="Times New Roman" w:eastAsia="Times New Roman" w:hAnsi="Times New Roman" w:cs="Times New Roman"/>
            <w:sz w:val="24"/>
          </w:rPr>
          <w:t>Ps)</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E3B83F6" w:rsidR="00E965DC"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072801">
      <w:pPr>
        <w:shd w:val="clear" w:color="auto" w:fill="FFFFFF"/>
        <w:spacing w:before="120"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9B6BD1">
      <w:pPr>
        <w:spacing w:line="48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EA3EDB">
      <w:pPr>
        <w:shd w:val="clear" w:color="auto" w:fill="FFFFFF"/>
        <w:spacing w:before="120" w:after="120" w:line="48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2B75D1A2">
            <wp:extent cx="2169042" cy="11298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2223619" cy="1158284"/>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3D2CDCD9" w:rsidR="000D6FB9" w:rsidRDefault="00056D37" w:rsidP="009B6BD1">
      <w:pPr>
        <w:spacing w:line="480" w:lineRule="auto"/>
        <w:jc w:val="both"/>
        <w:rPr>
          <w:rFonts w:ascii="Times New Roman" w:hAnsi="Times New Roman" w:cs="Times New Roman"/>
          <w:sz w:val="24"/>
          <w:szCs w:val="24"/>
          <w:shd w:val="clear" w:color="auto" w:fill="FFFFFF"/>
        </w:rPr>
      </w:pPr>
      <w:r w:rsidRPr="009B6BD1">
        <w:rPr>
          <w:rFonts w:ascii="Times New Roman" w:eastAsia="Times New Roman" w:hAnsi="Times New Roman" w:cs="Times New Roman"/>
          <w:sz w:val="24"/>
        </w:rPr>
        <w:t xml:space="preserve">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403C3A0A" w14:textId="77777777" w:rsidR="000D6FB9" w:rsidRPr="009B6BD1" w:rsidRDefault="00056D37" w:rsidP="009B6BD1">
      <w:pPr>
        <w:spacing w:line="480" w:lineRule="auto"/>
        <w:jc w:val="both"/>
        <w:rPr>
          <w:rFonts w:ascii="Times New Roman" w:eastAsia="Calibri" w:hAnsi="Times New Roman" w:cs="Times New Roman"/>
          <w:sz w:val="24"/>
        </w:rPr>
      </w:pPr>
      <w:r w:rsidRPr="009B6BD1">
        <w:rPr>
          <w:rFonts w:ascii="Times New Roman" w:eastAsia="Calibri" w:hAnsi="Times New Roman" w:cs="Times New Roman"/>
        </w:rPr>
        <w:t xml:space="preserve"> </w:t>
      </w:r>
      <w:r w:rsidRPr="009B6BD1">
        <w:rPr>
          <w:rFonts w:ascii="Times New Roman" w:eastAsia="Calibri" w:hAnsi="Times New Roman" w:cs="Times New Roman"/>
          <w:sz w:val="24"/>
        </w:rPr>
        <w:t>SQL injection is a type of web application security vulnerability in which an attacker is able to submit a database SQL command, which is executed by a web application, exposing the backend database.</w:t>
      </w:r>
    </w:p>
    <w:p w14:paraId="618B6FA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06526DC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 can be defined as facts and statistics collected together for reference or analysis </w:t>
      </w:r>
    </w:p>
    <w:p w14:paraId="2349685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5233D825" w14:textId="77777777" w:rsidR="009B6BD1"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database is a collection of information that is organized so that it can be easily accessed, managed and updated. </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6BCF4EC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lastRenderedPageBreak/>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1">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Source: 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6F02583B">
            <wp:simplePos x="0" y="0"/>
            <wp:positionH relativeFrom="column">
              <wp:posOffset>-143207</wp:posOffset>
            </wp:positionH>
            <wp:positionV relativeFrom="paragraph">
              <wp:posOffset>886819</wp:posOffset>
            </wp:positionV>
            <wp:extent cx="5251858" cy="265747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2">
                      <a:extLst>
                        <a:ext uri="{28A0092B-C50C-407E-A947-70E740481C1C}">
                          <a14:useLocalDpi xmlns:a14="http://schemas.microsoft.com/office/drawing/2010/main" val="0"/>
                        </a:ext>
                      </a:extLst>
                    </a:blip>
                    <a:stretch>
                      <a:fillRect/>
                    </a:stretch>
                  </pic:blipFill>
                  <pic:spPr>
                    <a:xfrm>
                      <a:off x="0" y="0"/>
                      <a:ext cx="5251858" cy="2657475"/>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lastRenderedPageBreak/>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1B57A3E9" w14:textId="77777777" w:rsidR="00725964" w:rsidRPr="009B6BD1" w:rsidRDefault="00725964" w:rsidP="009B6BD1">
      <w:pPr>
        <w:spacing w:line="480" w:lineRule="auto"/>
        <w:rPr>
          <w:rFonts w:ascii="Times New Roman" w:hAnsi="Times New Roman" w:cs="Times New Roman"/>
        </w:rPr>
      </w:pPr>
    </w:p>
    <w:p w14:paraId="1E3109A2" w14:textId="002F8765"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18C2B1E6" w14:textId="030707F8" w:rsidR="009C135D" w:rsidRDefault="009C135D" w:rsidP="009B6BD1">
      <w:pPr>
        <w:keepNext/>
        <w:keepLines/>
        <w:spacing w:before="400" w:after="40" w:line="480" w:lineRule="auto"/>
        <w:rPr>
          <w:rFonts w:ascii="Times New Roman" w:eastAsia="Calibri Light" w:hAnsi="Times New Roman" w:cs="Times New Roman"/>
          <w:b/>
          <w:color w:val="1F4E79"/>
          <w:sz w:val="24"/>
          <w:szCs w:val="32"/>
        </w:rPr>
      </w:pPr>
    </w:p>
    <w:p w14:paraId="3FC9730F" w14:textId="77777777" w:rsidR="00167CE4" w:rsidRDefault="00167CE4" w:rsidP="009B6BD1">
      <w:pPr>
        <w:keepNext/>
        <w:keepLines/>
        <w:spacing w:before="400" w:after="40" w:line="480" w:lineRule="auto"/>
        <w:rPr>
          <w:rFonts w:ascii="Times New Roman" w:eastAsia="Calibri Light" w:hAnsi="Times New Roman" w:cs="Times New Roman"/>
          <w:b/>
          <w:color w:val="1F4E79"/>
          <w:sz w:val="32"/>
          <w:szCs w:val="32"/>
        </w:rPr>
      </w:pPr>
    </w:p>
    <w:p w14:paraId="4C28B7FD" w14:textId="0FDCA19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040309" w:rsidRDefault="00056D37" w:rsidP="00040309">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proofErr w:type="gramStart"/>
      <w:r w:rsidRPr="009B6BD1">
        <w:rPr>
          <w:rFonts w:ascii="Times New Roman" w:eastAsia="Times New Roman" w:hAnsi="Times New Roman" w:cs="Times New Roman"/>
          <w:b/>
          <w:sz w:val="24"/>
        </w:rPr>
        <w:t>church</w:t>
      </w:r>
      <w:proofErr w:type="gramEnd"/>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proofErr w:type="gramStart"/>
      <w:r w:rsidRPr="009B6BD1">
        <w:rPr>
          <w:rFonts w:ascii="Times New Roman" w:eastAsia="Times New Roman" w:hAnsi="Times New Roman" w:cs="Times New Roman"/>
          <w:sz w:val="24"/>
        </w:rPr>
        <w:t>church</w:t>
      </w:r>
      <w:proofErr w:type="gramEnd"/>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77777777"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w:t>
      </w:r>
      <w:r w:rsidRPr="009B6BD1">
        <w:rPr>
          <w:rFonts w:ascii="Times New Roman" w:eastAsia="Times New Roman" w:hAnsi="Times New Roman" w:cs="Times New Roman"/>
          <w:sz w:val="24"/>
        </w:rPr>
        <w:lastRenderedPageBreak/>
        <w:t xml:space="preserve">order to informs Christians about the church programs to be as the first way of interaction between the church and the Christians. In this part of the </w:t>
      </w:r>
      <w:proofErr w:type="gramStart"/>
      <w:r w:rsidRPr="009B6BD1">
        <w:rPr>
          <w:rFonts w:ascii="Times New Roman" w:eastAsia="Times New Roman" w:hAnsi="Times New Roman" w:cs="Times New Roman"/>
          <w:sz w:val="24"/>
        </w:rPr>
        <w:t>project</w:t>
      </w:r>
      <w:proofErr w:type="gramEnd"/>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5pt;height:155.7pt" o:ole="" o:preferrelative="t" stroked="f">
            <v:imagedata r:id="rId73" o:title=""/>
          </v:rect>
          <o:OLEObject Type="Embed" ProgID="StaticMetafile" ShapeID="_x0000_i1026" DrawAspect="Content" ObjectID="_1670151972" r:id="rId74"/>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5D2DCE75" w:rsidR="00B82754" w:rsidRDefault="00B82754" w:rsidP="009B6BD1">
      <w:pPr>
        <w:spacing w:line="480" w:lineRule="auto"/>
        <w:jc w:val="both"/>
        <w:rPr>
          <w:rFonts w:ascii="Times New Roman" w:eastAsia="Times New Roman" w:hAnsi="Times New Roman" w:cs="Times New Roman"/>
          <w:i/>
          <w:iCs/>
          <w:sz w:val="24"/>
        </w:rPr>
      </w:pPr>
      <w:proofErr w:type="gramStart"/>
      <w:r w:rsidRPr="00E34185">
        <w:rPr>
          <w:rFonts w:ascii="Times New Roman" w:eastAsia="Times New Roman" w:hAnsi="Times New Roman" w:cs="Times New Roman"/>
          <w:i/>
          <w:iCs/>
          <w:color w:val="2E74B5" w:themeColor="accent1" w:themeShade="BF"/>
          <w:sz w:val="24"/>
        </w:rPr>
        <w:t>Crud(</w:t>
      </w:r>
      <w:proofErr w:type="gramEnd"/>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2ECADE17" w14:textId="77777777" w:rsidR="000D6FB9" w:rsidRPr="009B6BD1" w:rsidRDefault="00CD12CD" w:rsidP="009B6BD1">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F1B5496" w14:textId="77777777"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lastRenderedPageBreak/>
        <w:t>CHAP</w:t>
      </w:r>
      <w:r w:rsidR="001F7805">
        <w:rPr>
          <w:rFonts w:ascii="Times New Roman" w:eastAsia="Calibri Light" w:hAnsi="Times New Roman" w:cs="Times New Roman"/>
          <w:b/>
          <w:color w:val="1F4E79"/>
          <w:sz w:val="36"/>
        </w:rPr>
        <w:t xml:space="preserve"> 4. SYSTEM IMPLEMENTATION</w:t>
      </w:r>
    </w:p>
    <w:p w14:paraId="33423A7A" w14:textId="6C752C02"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F672EF" w:rsidRPr="00613FB8">
        <w:rPr>
          <w:rFonts w:ascii="Times New Roman" w:eastAsia="Calibri Light" w:hAnsi="Times New Roman" w:cs="Times New Roman"/>
          <w:color w:val="FF0000"/>
          <w:sz w:val="24"/>
          <w:szCs w:val="24"/>
        </w:rPr>
        <w:t>Our project is a website for managing the restauration information system</w:t>
      </w:r>
      <w:r w:rsidR="00F672EF">
        <w:rPr>
          <w:rFonts w:ascii="Times New Roman" w:eastAsia="Calibri Light" w:hAnsi="Times New Roman" w:cs="Times New Roman"/>
          <w:color w:val="000000" w:themeColor="text1"/>
          <w:sz w:val="24"/>
          <w:szCs w:val="24"/>
        </w:rPr>
        <w:t>.</w:t>
      </w:r>
      <w:r w:rsidR="00613FB8">
        <w:rPr>
          <w:rFonts w:ascii="Times New Roman" w:eastAsia="Calibri Light" w:hAnsi="Times New Roman" w:cs="Times New Roman"/>
          <w:color w:val="000000" w:themeColor="text1"/>
          <w:sz w:val="24"/>
          <w:szCs w:val="24"/>
        </w:rPr>
        <w:t xml:space="preserve"> Our project is a website analysis, design and implementation of restoration church information system</w:t>
      </w:r>
      <w:r w:rsidR="00613FB8" w:rsidRPr="00613FB8">
        <w:rPr>
          <w:rFonts w:ascii="Times New Roman" w:eastAsia="Calibri Light" w:hAnsi="Times New Roman" w:cs="Times New Roman"/>
          <w:color w:val="FF0000"/>
          <w:sz w:val="24"/>
          <w:szCs w:val="24"/>
        </w:rPr>
        <w:t xml:space="preserve">. </w:t>
      </w:r>
      <w:r w:rsidR="00374F62" w:rsidRPr="00613FB8">
        <w:rPr>
          <w:rFonts w:ascii="Times New Roman" w:eastAsia="Calibri Light" w:hAnsi="Times New Roman" w:cs="Times New Roman"/>
          <w:color w:val="FF0000"/>
          <w:sz w:val="24"/>
          <w:szCs w:val="24"/>
        </w:rPr>
        <w:t xml:space="preserve"> </w:t>
      </w:r>
      <w:r w:rsidR="00F672EF" w:rsidRPr="00613FB8">
        <w:rPr>
          <w:rFonts w:ascii="Times New Roman" w:eastAsia="Calibri Light" w:hAnsi="Times New Roman" w:cs="Times New Roman"/>
          <w:color w:val="FF0000"/>
          <w:sz w:val="24"/>
          <w:szCs w:val="24"/>
        </w:rPr>
        <w:t>Here below is the dashboard of the application where you can either sign in or login if have already the account or if not, you can easy sing up or you can register in order to have an account so that you c</w:t>
      </w:r>
      <w:r w:rsidR="00D04C3F" w:rsidRPr="00613FB8">
        <w:rPr>
          <w:rFonts w:ascii="Times New Roman" w:eastAsia="Calibri Light" w:hAnsi="Times New Roman" w:cs="Times New Roman"/>
          <w:color w:val="FF0000"/>
          <w:sz w:val="24"/>
          <w:szCs w:val="24"/>
        </w:rPr>
        <w:t>an get the username and password</w:t>
      </w:r>
      <w:r w:rsidR="00613FB8">
        <w:rPr>
          <w:rFonts w:ascii="Times New Roman" w:eastAsia="Calibri Light" w:hAnsi="Times New Roman" w:cs="Times New Roman"/>
          <w:color w:val="FF0000"/>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5">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6">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77777777"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proofErr w:type="gramStart"/>
      <w:r w:rsidRPr="00D04C3F">
        <w:rPr>
          <w:rFonts w:ascii="Times New Roman" w:eastAsia="Calibri Light" w:hAnsi="Times New Roman" w:cs="Times New Roman"/>
          <w:sz w:val="24"/>
        </w:rPr>
        <w:t>show</w:t>
      </w:r>
      <w:proofErr w:type="gramEnd"/>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proofErr w:type="gramStart"/>
      <w:r>
        <w:rPr>
          <w:rFonts w:ascii="Times New Roman" w:eastAsia="Calibri Light" w:hAnsi="Times New Roman" w:cs="Times New Roman"/>
          <w:sz w:val="24"/>
        </w:rPr>
        <w:t>Praise ,</w:t>
      </w:r>
      <w:proofErr w:type="gramEnd"/>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77">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79">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77777777"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proofErr w:type="gramStart"/>
      <w:r>
        <w:rPr>
          <w:rFonts w:ascii="Times New Roman" w:eastAsia="Calibri Light" w:hAnsi="Times New Roman" w:cs="Times New Roman"/>
        </w:rPr>
        <w:t>church,,</w:t>
      </w:r>
      <w:proofErr w:type="gramEnd"/>
      <w:r>
        <w:rPr>
          <w:rFonts w:ascii="Times New Roman" w:eastAsia="Calibri Light" w:hAnsi="Times New Roman" w:cs="Times New Roman"/>
        </w:rPr>
        <w:t xml:space="preserve"> and resources news feedback within users and administration of the restoration church. And we call people </w:t>
      </w:r>
      <w:proofErr w:type="spellStart"/>
      <w:r>
        <w:rPr>
          <w:rFonts w:ascii="Times New Roman" w:eastAsia="Calibri Light" w:hAnsi="Times New Roman" w:cs="Times New Roman"/>
        </w:rPr>
        <w:t>alson</w:t>
      </w:r>
      <w:proofErr w:type="spellEnd"/>
      <w:r>
        <w:rPr>
          <w:rFonts w:ascii="Times New Roman" w:eastAsia="Calibri Light" w:hAnsi="Times New Roman" w:cs="Times New Roman"/>
        </w:rPr>
        <w:t xml:space="preserve"> to join our community by </w:t>
      </w:r>
      <w:proofErr w:type="spellStart"/>
      <w:r>
        <w:rPr>
          <w:rFonts w:ascii="Times New Roman" w:eastAsia="Calibri Light" w:hAnsi="Times New Roman" w:cs="Times New Roman"/>
        </w:rPr>
        <w:t>signin</w:t>
      </w:r>
      <w:proofErr w:type="spellEnd"/>
      <w:r>
        <w:rPr>
          <w:rFonts w:ascii="Times New Roman" w:eastAsia="Calibri Light" w:hAnsi="Times New Roman" w:cs="Times New Roman"/>
        </w:rPr>
        <w:t xml:space="preserve"> or signup. The form above </w:t>
      </w:r>
      <w:proofErr w:type="gramStart"/>
      <w:r>
        <w:rPr>
          <w:rFonts w:ascii="Times New Roman" w:eastAsia="Calibri Light" w:hAnsi="Times New Roman" w:cs="Times New Roman"/>
        </w:rPr>
        <w:t>a the</w:t>
      </w:r>
      <w:proofErr w:type="gramEnd"/>
      <w:r>
        <w:rPr>
          <w:rFonts w:ascii="Times New Roman" w:eastAsia="Calibri Light" w:hAnsi="Times New Roman" w:cs="Times New Roman"/>
        </w:rPr>
        <w:t xml:space="preserv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77777777"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proofErr w:type="gramStart"/>
      <w:r>
        <w:rPr>
          <w:rFonts w:ascii="Times New Roman" w:eastAsia="Calibri Light" w:hAnsi="Times New Roman" w:cs="Times New Roman"/>
        </w:rPr>
        <w:t>allow</w:t>
      </w:r>
      <w:proofErr w:type="gramEnd"/>
      <w:r>
        <w:rPr>
          <w:rFonts w:ascii="Times New Roman" w:eastAsia="Calibri Light" w:hAnsi="Times New Roman" w:cs="Times New Roman"/>
        </w:rPr>
        <w:t xml:space="preserve"> us to identify user when we get request or bad message, information </w:t>
      </w:r>
      <w:proofErr w:type="spellStart"/>
      <w:r>
        <w:rPr>
          <w:rFonts w:ascii="Times New Roman" w:eastAsia="Calibri Light" w:hAnsi="Times New Roman" w:cs="Times New Roman"/>
        </w:rPr>
        <w:t>etc</w:t>
      </w:r>
      <w:proofErr w:type="spellEnd"/>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77777777"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proofErr w:type="spellStart"/>
      <w:r>
        <w:rPr>
          <w:rFonts w:ascii="Times New Roman" w:eastAsia="Calibri Light" w:hAnsi="Times New Roman" w:cs="Times New Roman"/>
        </w:rPr>
        <w:t>javascript</w:t>
      </w:r>
      <w:proofErr w:type="spellEnd"/>
      <w:r>
        <w:rPr>
          <w:rFonts w:ascii="Times New Roman" w:eastAsia="Calibri Light" w:hAnsi="Times New Roman" w:cs="Times New Roman"/>
        </w:rPr>
        <w:t xml:space="preserve">. The </w:t>
      </w:r>
      <w:proofErr w:type="spellStart"/>
      <w:r>
        <w:rPr>
          <w:rFonts w:ascii="Times New Roman" w:eastAsia="Calibri Light" w:hAnsi="Times New Roman" w:cs="Times New Roman"/>
        </w:rPr>
        <w:t>localstorage</w:t>
      </w:r>
      <w:proofErr w:type="spellEnd"/>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5.3. FUTURE WORK</w:t>
      </w:r>
    </w:p>
    <w:p w14:paraId="7726C762" w14:textId="77777777" w:rsidR="000D6FB9" w:rsidRPr="009B6BD1" w:rsidRDefault="000D6FB9" w:rsidP="009B6BD1">
      <w:pPr>
        <w:keepNext/>
        <w:keepLines/>
        <w:spacing w:before="400" w:after="40" w:line="480" w:lineRule="auto"/>
        <w:rPr>
          <w:rFonts w:ascii="Times New Roman" w:eastAsia="Times New Roman" w:hAnsi="Times New Roman" w:cs="Times New Roman"/>
          <w:b/>
          <w:sz w:val="28"/>
        </w:rPr>
      </w:pPr>
    </w:p>
    <w:sectPr w:rsidR="000D6FB9"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3CCB1" w14:textId="77777777" w:rsidR="00E71995" w:rsidRDefault="00E71995" w:rsidP="00513A41">
      <w:pPr>
        <w:spacing w:after="0" w:line="240" w:lineRule="auto"/>
      </w:pPr>
      <w:r>
        <w:separator/>
      </w:r>
    </w:p>
  </w:endnote>
  <w:endnote w:type="continuationSeparator" w:id="0">
    <w:p w14:paraId="5363E680" w14:textId="77777777" w:rsidR="00E71995" w:rsidRDefault="00E71995"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C0EDA" w14:textId="77777777" w:rsidR="00E71995" w:rsidRDefault="00E71995" w:rsidP="00513A41">
      <w:pPr>
        <w:spacing w:after="0" w:line="240" w:lineRule="auto"/>
      </w:pPr>
      <w:r>
        <w:separator/>
      </w:r>
    </w:p>
  </w:footnote>
  <w:footnote w:type="continuationSeparator" w:id="0">
    <w:p w14:paraId="7D978763" w14:textId="77777777" w:rsidR="00E71995" w:rsidRDefault="00E71995"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21460"/>
    <w:rsid w:val="00031EB2"/>
    <w:rsid w:val="00040309"/>
    <w:rsid w:val="0004373E"/>
    <w:rsid w:val="00056D37"/>
    <w:rsid w:val="000612DC"/>
    <w:rsid w:val="00072801"/>
    <w:rsid w:val="000A746B"/>
    <w:rsid w:val="000B4004"/>
    <w:rsid w:val="000B7D6B"/>
    <w:rsid w:val="000C1D71"/>
    <w:rsid w:val="000C2A38"/>
    <w:rsid w:val="000D6FB9"/>
    <w:rsid w:val="000D7D0C"/>
    <w:rsid w:val="000E5C93"/>
    <w:rsid w:val="000F00D6"/>
    <w:rsid w:val="000F239E"/>
    <w:rsid w:val="000F2552"/>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F3B"/>
    <w:rsid w:val="00202C97"/>
    <w:rsid w:val="0020517F"/>
    <w:rsid w:val="00205933"/>
    <w:rsid w:val="00221D8C"/>
    <w:rsid w:val="002641BB"/>
    <w:rsid w:val="002A0654"/>
    <w:rsid w:val="002B6914"/>
    <w:rsid w:val="002C4DA5"/>
    <w:rsid w:val="002C7C7B"/>
    <w:rsid w:val="003007C9"/>
    <w:rsid w:val="003050F0"/>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6A01"/>
    <w:rsid w:val="004034AF"/>
    <w:rsid w:val="0040475F"/>
    <w:rsid w:val="00420508"/>
    <w:rsid w:val="00427969"/>
    <w:rsid w:val="004366AD"/>
    <w:rsid w:val="004463DE"/>
    <w:rsid w:val="004724FA"/>
    <w:rsid w:val="0048382E"/>
    <w:rsid w:val="004A2DDA"/>
    <w:rsid w:val="004A36CA"/>
    <w:rsid w:val="004B3630"/>
    <w:rsid w:val="004C2B3E"/>
    <w:rsid w:val="004D70B5"/>
    <w:rsid w:val="00501B86"/>
    <w:rsid w:val="00503D9A"/>
    <w:rsid w:val="00513A41"/>
    <w:rsid w:val="00522EEB"/>
    <w:rsid w:val="00570BAC"/>
    <w:rsid w:val="005A4BDD"/>
    <w:rsid w:val="005C0B6F"/>
    <w:rsid w:val="005C403C"/>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4350"/>
    <w:rsid w:val="007C51AC"/>
    <w:rsid w:val="007E03CE"/>
    <w:rsid w:val="007E10FA"/>
    <w:rsid w:val="0080094C"/>
    <w:rsid w:val="00812297"/>
    <w:rsid w:val="00825F4A"/>
    <w:rsid w:val="00826A2F"/>
    <w:rsid w:val="00844B65"/>
    <w:rsid w:val="008729DB"/>
    <w:rsid w:val="00873CA1"/>
    <w:rsid w:val="00874FD6"/>
    <w:rsid w:val="00880962"/>
    <w:rsid w:val="008938DF"/>
    <w:rsid w:val="008A0004"/>
    <w:rsid w:val="008B5F38"/>
    <w:rsid w:val="008C24B3"/>
    <w:rsid w:val="008E0BF8"/>
    <w:rsid w:val="008E2182"/>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C3D04"/>
    <w:rsid w:val="00BD05F9"/>
    <w:rsid w:val="00BE1BCD"/>
    <w:rsid w:val="00BE2887"/>
    <w:rsid w:val="00BF52FC"/>
    <w:rsid w:val="00C07734"/>
    <w:rsid w:val="00C161CC"/>
    <w:rsid w:val="00C23163"/>
    <w:rsid w:val="00C31D0E"/>
    <w:rsid w:val="00C466A7"/>
    <w:rsid w:val="00C65A0A"/>
    <w:rsid w:val="00C8273E"/>
    <w:rsid w:val="00C85294"/>
    <w:rsid w:val="00CB4CE5"/>
    <w:rsid w:val="00CC4DB6"/>
    <w:rsid w:val="00CC4EA5"/>
    <w:rsid w:val="00CD12CD"/>
    <w:rsid w:val="00D04C3F"/>
    <w:rsid w:val="00D32075"/>
    <w:rsid w:val="00D37029"/>
    <w:rsid w:val="00D44C8D"/>
    <w:rsid w:val="00D81C0E"/>
    <w:rsid w:val="00DE6F7B"/>
    <w:rsid w:val="00DF03D2"/>
    <w:rsid w:val="00E1044A"/>
    <w:rsid w:val="00E33220"/>
    <w:rsid w:val="00E34185"/>
    <w:rsid w:val="00E50D11"/>
    <w:rsid w:val="00E53B5F"/>
    <w:rsid w:val="00E6017A"/>
    <w:rsid w:val="00E71995"/>
    <w:rsid w:val="00E77621"/>
    <w:rsid w:val="00E965DC"/>
    <w:rsid w:val="00EA3EDB"/>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19.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oleObject" Target="embeddings/oleObject2.bin"/><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fontTable" Target="fontTable.xml"/><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jpeg"/><Relationship Id="rId77"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JP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2723</TotalTime>
  <Pages>61</Pages>
  <Words>6618</Words>
  <Characters>37728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88</cp:revision>
  <dcterms:created xsi:type="dcterms:W3CDTF">2020-11-10T12:04:00Z</dcterms:created>
  <dcterms:modified xsi:type="dcterms:W3CDTF">2020-12-22T12:20:00Z</dcterms:modified>
</cp:coreProperties>
</file>