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proofErr w:type="gramStart"/>
      <w:r w:rsidRPr="009B6BD1">
        <w:rPr>
          <w:rFonts w:ascii="Times New Roman" w:eastAsia="Times New Roman" w:hAnsi="Times New Roman" w:cs="Times New Roman"/>
          <w:sz w:val="24"/>
        </w:rPr>
        <w:t xml:space="preserve">of </w:t>
      </w:r>
      <w:r w:rsidR="0018281A">
        <w:rPr>
          <w:rFonts w:ascii="Times New Roman" w:eastAsia="Times New Roman" w:hAnsi="Times New Roman" w:cs="Times New Roman"/>
          <w:sz w:val="24"/>
        </w:rPr>
        <w:t xml:space="preserve"> over</w:t>
      </w:r>
      <w:proofErr w:type="gramEnd"/>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9B6BD1">
            <w:pPr>
              <w:spacing w:after="0" w:line="48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5pt;height:264pt" o:ole="" o:preferrelative="t" stroked="f">
            <v:imagedata r:id="rId8" o:title=""/>
          </v:rect>
          <o:OLEObject Type="Embed" ProgID="StaticMetafile" ShapeID="_x0000_i1025" DrawAspect="Content" ObjectID="_1670310911"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E3B83F6" w:rsidR="00E965DC"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072801">
      <w:pPr>
        <w:shd w:val="clear" w:color="auto" w:fill="FFFFFF"/>
        <w:spacing w:before="120"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9B6BD1">
      <w:pPr>
        <w:spacing w:line="48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EA3EDB">
      <w:pPr>
        <w:shd w:val="clear" w:color="auto" w:fill="FFFFFF"/>
        <w:spacing w:before="120" w:after="120" w:line="48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9B6BD1">
      <w:pPr>
        <w:spacing w:line="48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lastRenderedPageBreak/>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9224CC">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9224CC">
      <w:pPr>
        <w:spacing w:line="48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3BA7E7D7"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4FEBA7CB"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3A3F329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2A84D8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23BC2F07"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07E099EA"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3AD8D07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CAC1CA9"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E2799CF"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1B9409D"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6BCF4EC1" w14:textId="504492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lastRenderedPageBreak/>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3C632C6B" w14:textId="43ABEAD9"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355D68D7" w14:textId="021BF253"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052C1C51" w14:textId="77777777"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1CD38601" w14:textId="79C8A50F"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21712258" w14:textId="0C3F410B"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71AF09E0" w14:textId="631AD022"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16AF88A3" w14:textId="67199859"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5BF684F1" w14:textId="77777777" w:rsidR="00A14C52" w:rsidRP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78AECBB8" w14:textId="2BC85D85" w:rsidR="00A14C52" w:rsidRDefault="00A14C52" w:rsidP="00A14C52">
      <w:pPr>
        <w:autoSpaceDE w:val="0"/>
        <w:autoSpaceDN w:val="0"/>
        <w:adjustRightInd w:val="0"/>
        <w:spacing w:after="0" w:line="480" w:lineRule="auto"/>
        <w:ind w:left="360"/>
        <w:jc w:val="both"/>
        <w:rPr>
          <w:rFonts w:ascii="Times New Roman" w:hAnsi="Times New Roman" w:cs="Times New Roman"/>
          <w:sz w:val="24"/>
          <w:szCs w:val="24"/>
        </w:rPr>
      </w:pPr>
    </w:p>
    <w:p w14:paraId="40B87728" w14:textId="77777777" w:rsidR="00A14C52" w:rsidRPr="00A14C52" w:rsidRDefault="00A14C52" w:rsidP="00A14C52">
      <w:pPr>
        <w:autoSpaceDE w:val="0"/>
        <w:autoSpaceDN w:val="0"/>
        <w:adjustRightInd w:val="0"/>
        <w:spacing w:after="0" w:line="480" w:lineRule="auto"/>
        <w:ind w:left="360"/>
        <w:jc w:val="both"/>
        <w:rPr>
          <w:rFonts w:ascii="Times New Roman" w:hAnsi="Times New Roman" w:cs="Times New Roman"/>
          <w:sz w:val="24"/>
          <w:szCs w:val="24"/>
        </w:rPr>
      </w:pP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4C28B7FD" w14:textId="1B56FFF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040309">
      <w:pPr>
        <w:keepNext/>
        <w:keepLines/>
        <w:spacing w:before="40" w:after="0" w:line="48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75pt;height:156pt" o:ole="" o:preferrelative="t" stroked="f">
            <v:imagedata r:id="rId76" o:title=""/>
          </v:rect>
          <o:OLEObject Type="Embed" ProgID="StaticMetafile" ShapeID="_x0000_i1026" DrawAspect="Content" ObjectID="_1670310912"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9B6BD1">
      <w:pPr>
        <w:spacing w:line="48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4D2141B2" w14:textId="0FE236B0" w:rsidR="002B5D1A" w:rsidRPr="002B5D1A" w:rsidRDefault="00CD12CD" w:rsidP="002B5D1A">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0006F7">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9B6BD1">
      <w:pPr>
        <w:keepNext/>
        <w:keepLines/>
        <w:spacing w:before="400" w:after="40" w:line="480" w:lineRule="auto"/>
        <w:rPr>
          <w:rFonts w:ascii="Times New Roman" w:eastAsia="Times New Roman" w:hAnsi="Times New Roman" w:cs="Times New Roman"/>
          <w:b/>
          <w:sz w:val="28"/>
        </w:rPr>
      </w:pPr>
    </w:p>
    <w:p w14:paraId="42E4B2C2" w14:textId="5AAA847B" w:rsidR="00CA0E3B" w:rsidRDefault="00CA0E3B" w:rsidP="009B6BD1">
      <w:pPr>
        <w:keepNext/>
        <w:keepLines/>
        <w:spacing w:before="400" w:after="40" w:line="480" w:lineRule="auto"/>
        <w:rPr>
          <w:rFonts w:ascii="Times New Roman" w:eastAsia="Times New Roman" w:hAnsi="Times New Roman" w:cs="Times New Roman"/>
          <w:b/>
          <w:sz w:val="28"/>
        </w:rPr>
      </w:pPr>
    </w:p>
    <w:p w14:paraId="5AA951E0" w14:textId="2CB6ED7F" w:rsidR="00CA0E3B" w:rsidRDefault="00CA0E3B" w:rsidP="009B6BD1">
      <w:pPr>
        <w:keepNext/>
        <w:keepLines/>
        <w:spacing w:before="400" w:after="40" w:line="480" w:lineRule="auto"/>
        <w:rPr>
          <w:rFonts w:ascii="Times New Roman" w:eastAsia="Times New Roman" w:hAnsi="Times New Roman" w:cs="Times New Roman"/>
          <w:b/>
          <w:sz w:val="28"/>
        </w:rPr>
      </w:pPr>
    </w:p>
    <w:p w14:paraId="00C1E2EE" w14:textId="292B6402" w:rsidR="00CA0E3B" w:rsidRDefault="00CA0E3B" w:rsidP="009B6BD1">
      <w:pPr>
        <w:keepNext/>
        <w:keepLines/>
        <w:spacing w:before="400" w:after="40" w:line="480" w:lineRule="auto"/>
        <w:rPr>
          <w:rFonts w:ascii="Times New Roman" w:eastAsia="Times New Roman" w:hAnsi="Times New Roman" w:cs="Times New Roman"/>
          <w:b/>
          <w:sz w:val="28"/>
        </w:rPr>
      </w:pPr>
    </w:p>
    <w:p w14:paraId="00A86644" w14:textId="5767ECE5" w:rsidR="00CA0E3B" w:rsidRDefault="00CA0E3B" w:rsidP="009B6BD1">
      <w:pPr>
        <w:keepNext/>
        <w:keepLines/>
        <w:spacing w:before="400" w:after="40" w:line="480" w:lineRule="auto"/>
        <w:rPr>
          <w:rFonts w:ascii="Times New Roman" w:eastAsia="Times New Roman" w:hAnsi="Times New Roman" w:cs="Times New Roman"/>
          <w:b/>
          <w:sz w:val="28"/>
        </w:rPr>
      </w:pPr>
    </w:p>
    <w:p w14:paraId="48F7F980" w14:textId="6C2B8B33" w:rsidR="00CA0E3B" w:rsidRDefault="00CA0E3B" w:rsidP="009B6BD1">
      <w:pPr>
        <w:keepNext/>
        <w:keepLines/>
        <w:spacing w:before="400" w:after="40" w:line="480" w:lineRule="auto"/>
        <w:rPr>
          <w:rFonts w:ascii="Times New Roman" w:eastAsia="Times New Roman" w:hAnsi="Times New Roman" w:cs="Times New Roman"/>
          <w:b/>
          <w:sz w:val="28"/>
        </w:rPr>
      </w:pPr>
    </w:p>
    <w:p w14:paraId="5D880C5A" w14:textId="474EB708" w:rsidR="00CA0E3B" w:rsidRDefault="00CA0E3B" w:rsidP="009B6BD1">
      <w:pPr>
        <w:keepNext/>
        <w:keepLines/>
        <w:spacing w:before="400" w:after="40" w:line="480" w:lineRule="auto"/>
        <w:rPr>
          <w:rFonts w:ascii="Times New Roman" w:eastAsia="Times New Roman" w:hAnsi="Times New Roman" w:cs="Times New Roman"/>
          <w:b/>
          <w:sz w:val="28"/>
        </w:rPr>
      </w:pPr>
    </w:p>
    <w:p w14:paraId="31D07BAF" w14:textId="2625B0E2" w:rsidR="00CA0E3B" w:rsidRDefault="00CA0E3B" w:rsidP="009B6BD1">
      <w:pPr>
        <w:keepNext/>
        <w:keepLines/>
        <w:spacing w:before="400" w:after="40" w:line="480" w:lineRule="auto"/>
        <w:rPr>
          <w:rFonts w:ascii="Times New Roman" w:eastAsia="Times New Roman" w:hAnsi="Times New Roman" w:cs="Times New Roman"/>
          <w:b/>
          <w:sz w:val="28"/>
        </w:rPr>
      </w:pPr>
    </w:p>
    <w:p w14:paraId="0EFF8C72" w14:textId="7CBBA9AF" w:rsidR="00CA0E3B" w:rsidRDefault="00CA0E3B" w:rsidP="009B6BD1">
      <w:pPr>
        <w:keepNext/>
        <w:keepLines/>
        <w:spacing w:before="400" w:after="40" w:line="480" w:lineRule="auto"/>
        <w:rPr>
          <w:rFonts w:ascii="Times New Roman" w:eastAsia="Times New Roman" w:hAnsi="Times New Roman" w:cs="Times New Roman"/>
          <w:b/>
          <w:sz w:val="28"/>
        </w:rPr>
      </w:pPr>
    </w:p>
    <w:p w14:paraId="46698839" w14:textId="48ABB8C8" w:rsidR="00CA0E3B" w:rsidRDefault="00BA3D55" w:rsidP="009B6BD1">
      <w:pPr>
        <w:keepNext/>
        <w:keepLines/>
        <w:spacing w:before="400" w:after="40" w:line="48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p>
    <w:p w14:paraId="49AF60C5" w14:textId="6820543C" w:rsidR="00CA0E3B" w:rsidRDefault="00CA0E3B" w:rsidP="009B6BD1">
      <w:pPr>
        <w:keepNext/>
        <w:keepLines/>
        <w:spacing w:before="400" w:after="40" w:line="480" w:lineRule="auto"/>
        <w:rPr>
          <w:rFonts w:ascii="Times New Roman" w:eastAsia="Times New Roman" w:hAnsi="Times New Roman" w:cs="Times New Roman"/>
          <w:b/>
          <w:sz w:val="28"/>
        </w:rPr>
      </w:pPr>
    </w:p>
    <w:p w14:paraId="3B4C6680" w14:textId="77777777" w:rsidR="00CA0E3B" w:rsidRPr="009B6BD1" w:rsidRDefault="00CA0E3B" w:rsidP="009B6BD1">
      <w:pPr>
        <w:keepNext/>
        <w:keepLines/>
        <w:spacing w:before="400" w:after="40" w:line="48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327C3" w14:textId="77777777" w:rsidR="00DA27AE" w:rsidRDefault="00DA27AE" w:rsidP="00513A41">
      <w:pPr>
        <w:spacing w:after="0" w:line="240" w:lineRule="auto"/>
      </w:pPr>
      <w:r>
        <w:separator/>
      </w:r>
    </w:p>
  </w:endnote>
  <w:endnote w:type="continuationSeparator" w:id="0">
    <w:p w14:paraId="01303DA6" w14:textId="77777777" w:rsidR="00DA27AE" w:rsidRDefault="00DA27AE"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0398B" w14:textId="77777777" w:rsidR="00DA27AE" w:rsidRDefault="00DA27AE" w:rsidP="00513A41">
      <w:pPr>
        <w:spacing w:after="0" w:line="240" w:lineRule="auto"/>
      </w:pPr>
      <w:r>
        <w:separator/>
      </w:r>
    </w:p>
  </w:footnote>
  <w:footnote w:type="continuationSeparator" w:id="0">
    <w:p w14:paraId="67D23D27" w14:textId="77777777" w:rsidR="00DA27AE" w:rsidRDefault="00DA27AE"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72801"/>
    <w:rsid w:val="0009598E"/>
    <w:rsid w:val="000A746B"/>
    <w:rsid w:val="000B4004"/>
    <w:rsid w:val="000B7D6B"/>
    <w:rsid w:val="000C1D71"/>
    <w:rsid w:val="000C2A38"/>
    <w:rsid w:val="000D6FB9"/>
    <w:rsid w:val="000D7D0C"/>
    <w:rsid w:val="000E5C93"/>
    <w:rsid w:val="000F00D6"/>
    <w:rsid w:val="000F239E"/>
    <w:rsid w:val="000F2552"/>
    <w:rsid w:val="000F3A7E"/>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6217C"/>
    <w:rsid w:val="002641BB"/>
    <w:rsid w:val="002A0654"/>
    <w:rsid w:val="002B5D1A"/>
    <w:rsid w:val="002B6914"/>
    <w:rsid w:val="002C4DA5"/>
    <w:rsid w:val="002C7C7B"/>
    <w:rsid w:val="002D1CFC"/>
    <w:rsid w:val="003007C9"/>
    <w:rsid w:val="003050F0"/>
    <w:rsid w:val="00313697"/>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581C"/>
    <w:rsid w:val="004724FA"/>
    <w:rsid w:val="0048382E"/>
    <w:rsid w:val="004A2DDA"/>
    <w:rsid w:val="004A36CA"/>
    <w:rsid w:val="004B3630"/>
    <w:rsid w:val="004C2B3E"/>
    <w:rsid w:val="004D70B5"/>
    <w:rsid w:val="00501B86"/>
    <w:rsid w:val="00503D9A"/>
    <w:rsid w:val="00512FC8"/>
    <w:rsid w:val="00513A41"/>
    <w:rsid w:val="00522EEB"/>
    <w:rsid w:val="00570BAC"/>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44B65"/>
    <w:rsid w:val="00857037"/>
    <w:rsid w:val="008729DB"/>
    <w:rsid w:val="00873CA1"/>
    <w:rsid w:val="00874FD6"/>
    <w:rsid w:val="00880962"/>
    <w:rsid w:val="008938DF"/>
    <w:rsid w:val="008A0004"/>
    <w:rsid w:val="008B5F38"/>
    <w:rsid w:val="008C24B3"/>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4C52"/>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A0E3B"/>
    <w:rsid w:val="00CB4CE5"/>
    <w:rsid w:val="00CC4DB6"/>
    <w:rsid w:val="00CC4EA5"/>
    <w:rsid w:val="00CD12CD"/>
    <w:rsid w:val="00CF4D98"/>
    <w:rsid w:val="00D04C3F"/>
    <w:rsid w:val="00D16873"/>
    <w:rsid w:val="00D32075"/>
    <w:rsid w:val="00D37029"/>
    <w:rsid w:val="00D44C8D"/>
    <w:rsid w:val="00D81C0E"/>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2960</TotalTime>
  <Pages>65</Pages>
  <Words>6628</Words>
  <Characters>37782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109</cp:revision>
  <dcterms:created xsi:type="dcterms:W3CDTF">2020-11-10T12:04:00Z</dcterms:created>
  <dcterms:modified xsi:type="dcterms:W3CDTF">2020-12-24T08:28:00Z</dcterms:modified>
</cp:coreProperties>
</file>