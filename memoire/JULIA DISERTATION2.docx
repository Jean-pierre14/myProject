
<file path=[Content_Types].xml><?xml version="1.0" encoding="utf-8"?>
<Types xmlns="http://schemas.openxmlformats.org/package/2006/content-types">
  <Default Extension="bin" ContentType="application/vnd.openxmlformats-officedocument.oleObject"/>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7DC27FA" w14:textId="77777777" w:rsidR="000D6FB9" w:rsidRPr="009B6BD1" w:rsidRDefault="00056D37" w:rsidP="00184A11">
      <w:pPr>
        <w:spacing w:line="360" w:lineRule="auto"/>
        <w:jc w:val="center"/>
        <w:rPr>
          <w:rFonts w:ascii="Times New Roman" w:eastAsia="Times New Roman" w:hAnsi="Times New Roman" w:cs="Times New Roman"/>
          <w:sz w:val="32"/>
        </w:rPr>
      </w:pPr>
      <w:r w:rsidRPr="009B6BD1">
        <w:rPr>
          <w:rFonts w:ascii="Times New Roman" w:eastAsia="Times New Roman" w:hAnsi="Times New Roman" w:cs="Times New Roman"/>
          <w:sz w:val="32"/>
        </w:rPr>
        <w:t>KIGALI INDEPENDENT UNIVERSITY ULK</w:t>
      </w:r>
    </w:p>
    <w:p w14:paraId="73F6548B" w14:textId="5511F92C" w:rsidR="000D6FB9" w:rsidRDefault="00056D37" w:rsidP="00184A11">
      <w:pPr>
        <w:spacing w:line="360" w:lineRule="auto"/>
        <w:jc w:val="center"/>
        <w:rPr>
          <w:rFonts w:ascii="Times New Roman" w:eastAsia="Times New Roman" w:hAnsi="Times New Roman" w:cs="Times New Roman"/>
          <w:sz w:val="32"/>
        </w:rPr>
      </w:pPr>
      <w:r w:rsidRPr="009B6BD1">
        <w:rPr>
          <w:rFonts w:ascii="Times New Roman" w:eastAsia="Times New Roman" w:hAnsi="Times New Roman" w:cs="Times New Roman"/>
          <w:sz w:val="32"/>
        </w:rPr>
        <w:t>GISENYI CAMPUS</w:t>
      </w:r>
    </w:p>
    <w:p w14:paraId="0A360A99" w14:textId="77777777" w:rsidR="0084669C" w:rsidRPr="0084669C" w:rsidRDefault="0084669C" w:rsidP="0084669C">
      <w:pPr>
        <w:spacing w:line="360" w:lineRule="auto"/>
        <w:jc w:val="center"/>
        <w:rPr>
          <w:rFonts w:ascii="Century Gothic" w:eastAsia="Times New Roman" w:hAnsi="Century Gothic" w:cs="Times New Roman"/>
          <w:b/>
          <w:bCs/>
          <w:sz w:val="28"/>
          <w:szCs w:val="20"/>
        </w:rPr>
      </w:pPr>
      <w:r w:rsidRPr="0084669C">
        <w:rPr>
          <w:rFonts w:ascii="Century Gothic" w:eastAsia="Times New Roman" w:hAnsi="Century Gothic" w:cs="Times New Roman"/>
          <w:b/>
          <w:bCs/>
          <w:sz w:val="28"/>
          <w:szCs w:val="20"/>
        </w:rPr>
        <w:t>B.P BOX 243 GISENYI</w:t>
      </w:r>
    </w:p>
    <w:p w14:paraId="4E50BB80" w14:textId="77777777" w:rsidR="0084669C" w:rsidRPr="00506F83" w:rsidRDefault="0084669C" w:rsidP="00506F83">
      <w:pPr>
        <w:rPr>
          <w:rFonts w:ascii="Century Gothic" w:hAnsi="Century Gothic"/>
          <w:b/>
          <w:sz w:val="28"/>
          <w:szCs w:val="28"/>
        </w:rPr>
      </w:pPr>
    </w:p>
    <w:p w14:paraId="4C165793" w14:textId="77777777" w:rsidR="000D6FB9" w:rsidRPr="009B6BD1" w:rsidRDefault="00056D37" w:rsidP="00184A11">
      <w:pPr>
        <w:spacing w:line="360" w:lineRule="auto"/>
        <w:jc w:val="center"/>
        <w:rPr>
          <w:rFonts w:ascii="Times New Roman" w:eastAsia="Times New Roman" w:hAnsi="Times New Roman" w:cs="Times New Roman"/>
          <w:sz w:val="32"/>
        </w:rPr>
      </w:pPr>
      <w:r w:rsidRPr="009B6BD1">
        <w:rPr>
          <w:rFonts w:ascii="Times New Roman" w:eastAsia="Times New Roman" w:hAnsi="Times New Roman" w:cs="Times New Roman"/>
          <w:sz w:val="32"/>
        </w:rPr>
        <w:t>SCHOLL OF SCIENCE AND TECHNOLOGY</w:t>
      </w:r>
    </w:p>
    <w:p w14:paraId="102A7EA4" w14:textId="77777777" w:rsidR="000D6FB9" w:rsidRPr="009B6BD1" w:rsidRDefault="00056D37" w:rsidP="00184A11">
      <w:pPr>
        <w:spacing w:line="360" w:lineRule="auto"/>
        <w:jc w:val="center"/>
        <w:rPr>
          <w:rFonts w:ascii="Times New Roman" w:eastAsia="Times New Roman" w:hAnsi="Times New Roman" w:cs="Times New Roman"/>
          <w:sz w:val="32"/>
        </w:rPr>
      </w:pPr>
      <w:r w:rsidRPr="009B6BD1">
        <w:rPr>
          <w:rFonts w:ascii="Times New Roman" w:eastAsia="Times New Roman" w:hAnsi="Times New Roman" w:cs="Times New Roman"/>
          <w:sz w:val="32"/>
        </w:rPr>
        <w:t>DEPARTMENT OF COMPUTER SCIENCE</w:t>
      </w:r>
    </w:p>
    <w:p w14:paraId="4949240E" w14:textId="70B813A3" w:rsidR="00E77621" w:rsidRPr="009B6BD1" w:rsidRDefault="00506F83" w:rsidP="00184A11">
      <w:pPr>
        <w:spacing w:line="360" w:lineRule="auto"/>
        <w:jc w:val="center"/>
        <w:rPr>
          <w:rFonts w:ascii="Times New Roman" w:eastAsia="Times New Roman" w:hAnsi="Times New Roman" w:cs="Times New Roman"/>
          <w:sz w:val="32"/>
        </w:rPr>
      </w:pPr>
      <w:r>
        <w:rPr>
          <w:rFonts w:ascii="Times New Roman" w:eastAsia="Times New Roman" w:hAnsi="Times New Roman" w:cs="Times New Roman"/>
          <w:noProof/>
          <w:sz w:val="32"/>
        </w:rPr>
        <mc:AlternateContent>
          <mc:Choice Requires="wps">
            <w:drawing>
              <wp:anchor distT="0" distB="0" distL="114300" distR="114300" simplePos="0" relativeHeight="251661312" behindDoc="0" locked="0" layoutInCell="1" allowOverlap="1" wp14:anchorId="60D64056" wp14:editId="1F667057">
                <wp:simplePos x="0" y="0"/>
                <wp:positionH relativeFrom="column">
                  <wp:posOffset>177327</wp:posOffset>
                </wp:positionH>
                <wp:positionV relativeFrom="paragraph">
                  <wp:posOffset>179705</wp:posOffset>
                </wp:positionV>
                <wp:extent cx="5645888" cy="1818167"/>
                <wp:effectExtent l="0" t="0" r="12065" b="10795"/>
                <wp:wrapNone/>
                <wp:docPr id="19" name="Rectangle: Diagonal Corners Rounded 19"/>
                <wp:cNvGraphicFramePr/>
                <a:graphic xmlns:a="http://schemas.openxmlformats.org/drawingml/2006/main">
                  <a:graphicData uri="http://schemas.microsoft.com/office/word/2010/wordprocessingShape">
                    <wps:wsp>
                      <wps:cNvSpPr/>
                      <wps:spPr>
                        <a:xfrm>
                          <a:off x="0" y="0"/>
                          <a:ext cx="5645888" cy="1818167"/>
                        </a:xfrm>
                        <a:prstGeom prst="round2Diag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93F50E2" w14:textId="77777777" w:rsidR="00D95902" w:rsidRDefault="00506F83" w:rsidP="00D95902">
                            <w:pPr>
                              <w:spacing w:after="0" w:line="360" w:lineRule="auto"/>
                              <w:jc w:val="center"/>
                              <w:rPr>
                                <w:rFonts w:eastAsia="Times New Roman" w:cstheme="minorHAnsi"/>
                                <w:b/>
                                <w:bCs/>
                                <w:sz w:val="36"/>
                                <w:szCs w:val="24"/>
                              </w:rPr>
                            </w:pPr>
                            <w:r w:rsidRPr="00506F83">
                              <w:rPr>
                                <w:rFonts w:eastAsia="Times New Roman" w:cstheme="minorHAnsi"/>
                                <w:b/>
                                <w:bCs/>
                                <w:sz w:val="36"/>
                                <w:szCs w:val="24"/>
                              </w:rPr>
                              <w:t xml:space="preserve">ANALYSIS, DESIGN AND IMPLEMENTATION OF </w:t>
                            </w:r>
                            <w:r w:rsidR="00D95902">
                              <w:rPr>
                                <w:rFonts w:eastAsia="Times New Roman" w:cstheme="minorHAnsi"/>
                                <w:b/>
                                <w:bCs/>
                                <w:sz w:val="36"/>
                                <w:szCs w:val="24"/>
                              </w:rPr>
                              <w:t xml:space="preserve">EVANGELICAL </w:t>
                            </w:r>
                            <w:r w:rsidRPr="00506F83">
                              <w:rPr>
                                <w:rFonts w:eastAsia="Times New Roman" w:cstheme="minorHAnsi"/>
                                <w:b/>
                                <w:bCs/>
                                <w:sz w:val="36"/>
                                <w:szCs w:val="24"/>
                              </w:rPr>
                              <w:t>RESTORATION CHURCH</w:t>
                            </w:r>
                            <w:r w:rsidR="00D95902">
                              <w:rPr>
                                <w:rFonts w:eastAsia="Times New Roman" w:cstheme="minorHAnsi"/>
                                <w:b/>
                                <w:bCs/>
                                <w:sz w:val="36"/>
                                <w:szCs w:val="24"/>
                              </w:rPr>
                              <w:t xml:space="preserve"> </w:t>
                            </w:r>
                          </w:p>
                          <w:p w14:paraId="218F96DC" w14:textId="37F07446" w:rsidR="00D95902" w:rsidRDefault="00506F83" w:rsidP="00D95902">
                            <w:pPr>
                              <w:spacing w:after="0" w:line="360" w:lineRule="auto"/>
                              <w:jc w:val="center"/>
                              <w:rPr>
                                <w:rFonts w:eastAsia="Times New Roman" w:cstheme="minorHAnsi"/>
                                <w:b/>
                                <w:bCs/>
                                <w:sz w:val="36"/>
                                <w:szCs w:val="24"/>
                              </w:rPr>
                            </w:pPr>
                            <w:r w:rsidRPr="00506F83">
                              <w:rPr>
                                <w:rFonts w:eastAsia="Times New Roman" w:cstheme="minorHAnsi"/>
                                <w:b/>
                                <w:bCs/>
                                <w:sz w:val="36"/>
                                <w:szCs w:val="24"/>
                              </w:rPr>
                              <w:t>INFORMATION</w:t>
                            </w:r>
                            <w:r w:rsidR="00D95902">
                              <w:rPr>
                                <w:rFonts w:eastAsia="Times New Roman" w:cstheme="minorHAnsi"/>
                                <w:b/>
                                <w:bCs/>
                                <w:sz w:val="36"/>
                                <w:szCs w:val="24"/>
                              </w:rPr>
                              <w:t xml:space="preserve"> </w:t>
                            </w:r>
                            <w:r w:rsidRPr="00506F83">
                              <w:rPr>
                                <w:rFonts w:eastAsia="Times New Roman" w:cstheme="minorHAnsi"/>
                                <w:b/>
                                <w:bCs/>
                                <w:sz w:val="36"/>
                                <w:szCs w:val="24"/>
                              </w:rPr>
                              <w:t>SYSTEM</w:t>
                            </w:r>
                          </w:p>
                          <w:p w14:paraId="7487310C" w14:textId="1DD8CF26" w:rsidR="00506F83" w:rsidRPr="00506F83" w:rsidRDefault="00506F83" w:rsidP="00D95902">
                            <w:pPr>
                              <w:spacing w:after="0" w:line="360" w:lineRule="auto"/>
                              <w:jc w:val="center"/>
                              <w:rPr>
                                <w:rFonts w:eastAsia="Times New Roman" w:cstheme="minorHAnsi"/>
                                <w:b/>
                                <w:bCs/>
                                <w:sz w:val="36"/>
                                <w:szCs w:val="24"/>
                              </w:rPr>
                            </w:pPr>
                            <w:r>
                              <w:rPr>
                                <w:rFonts w:eastAsia="Times New Roman" w:cstheme="minorHAnsi"/>
                                <w:b/>
                                <w:bCs/>
                                <w:sz w:val="36"/>
                                <w:szCs w:val="24"/>
                              </w:rPr>
                              <w:t xml:space="preserve"> </w:t>
                            </w:r>
                            <w:r w:rsidR="00D95902" w:rsidRPr="00506F83">
                              <w:rPr>
                                <w:rFonts w:eastAsia="Times New Roman" w:cstheme="minorHAnsi"/>
                                <w:b/>
                                <w:bCs/>
                                <w:sz w:val="32"/>
                              </w:rPr>
                              <w:t>C</w:t>
                            </w:r>
                            <w:r w:rsidR="00D95902">
                              <w:rPr>
                                <w:rFonts w:eastAsia="Times New Roman" w:cstheme="minorHAnsi"/>
                                <w:b/>
                                <w:bCs/>
                                <w:sz w:val="32"/>
                              </w:rPr>
                              <w:t xml:space="preserve">ase </w:t>
                            </w:r>
                            <w:r w:rsidR="00D95902" w:rsidRPr="00506F83">
                              <w:rPr>
                                <w:rFonts w:eastAsia="Times New Roman" w:cstheme="minorHAnsi"/>
                                <w:b/>
                                <w:bCs/>
                                <w:sz w:val="32"/>
                              </w:rPr>
                              <w:t>Study</w:t>
                            </w:r>
                            <w:r w:rsidRPr="00506F83">
                              <w:rPr>
                                <w:rFonts w:eastAsia="Times New Roman" w:cstheme="minorHAnsi"/>
                                <w:b/>
                                <w:bCs/>
                                <w:sz w:val="32"/>
                              </w:rPr>
                              <w:t>: GOMA CITY</w:t>
                            </w:r>
                          </w:p>
                          <w:p w14:paraId="2B5B9C48" w14:textId="77777777" w:rsidR="00506F83" w:rsidRPr="00506F83" w:rsidRDefault="00506F83" w:rsidP="00506F83">
                            <w:pPr>
                              <w:spacing w:line="360" w:lineRule="auto"/>
                              <w:jc w:val="center"/>
                              <w:rPr>
                                <w:rFonts w:eastAsia="Times New Roman" w:cstheme="minorHAnsi"/>
                                <w:b/>
                                <w:bCs/>
                                <w:sz w:val="36"/>
                                <w:szCs w:val="24"/>
                              </w:rPr>
                            </w:pPr>
                          </w:p>
                          <w:p w14:paraId="2EBDD7F3" w14:textId="3C664B0E" w:rsidR="00506F83" w:rsidRPr="00506F83" w:rsidRDefault="00506F83" w:rsidP="00506F83">
                            <w:pPr>
                              <w:jc w:val="center"/>
                              <w:rPr>
                                <w:rFonts w:cstheme="minorHAnsi"/>
                                <w:b/>
                                <w:bCs/>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D64056" id="Rectangle: Diagonal Corners Rounded 19" o:spid="_x0000_s1026" style="position:absolute;left:0;text-align:left;margin-left:13.95pt;margin-top:14.15pt;width:444.55pt;height:143.1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5645888,1818167"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" adj="-11796480,,5400" path="m303034,l5645888,r,l5645888,1515133v,167361,-135673,303034,-303034,303034l,1818167r,l,303034c,135673,135673,,303034,xe" fillcolor="#5b9bd5 [3204]" strokecolor="#1f4d78 [1604]" strokeweight="1pt">
                <v:stroke joinstyle="miter"/>
                <v:formulas/>
                <v:path arrowok="t" o:connecttype="custom" o:connectlocs="303034,0;5645888,0;5645888,0;5645888,1515133;5342854,1818167;0,1818167;0,1818167;0,303034;303034,0" o:connectangles="0,0,0,0,0,0,0,0,0" textboxrect="0,0,5645888,1818167"/>
                <v:textbox>
                  <w:txbxContent>
                    <w:p w14:paraId="393F50E2" w14:textId="77777777" w:rsidR="00D95902" w:rsidRDefault="00506F83" w:rsidP="00D95902">
                      <w:pPr>
                        <w:spacing w:after="0" w:line="360" w:lineRule="auto"/>
                        <w:jc w:val="center"/>
                        <w:rPr>
                          <w:rFonts w:eastAsia="Times New Roman" w:cstheme="minorHAnsi"/>
                          <w:b/>
                          <w:bCs/>
                          <w:sz w:val="36"/>
                          <w:szCs w:val="24"/>
                        </w:rPr>
                      </w:pPr>
                      <w:r w:rsidRPr="00506F83">
                        <w:rPr>
                          <w:rFonts w:eastAsia="Times New Roman" w:cstheme="minorHAnsi"/>
                          <w:b/>
                          <w:bCs/>
                          <w:sz w:val="36"/>
                          <w:szCs w:val="24"/>
                        </w:rPr>
                        <w:t xml:space="preserve">ANALYSIS, DESIGN AND IMPLEMENTATION OF </w:t>
                      </w:r>
                      <w:r w:rsidR="00D95902">
                        <w:rPr>
                          <w:rFonts w:eastAsia="Times New Roman" w:cstheme="minorHAnsi"/>
                          <w:b/>
                          <w:bCs/>
                          <w:sz w:val="36"/>
                          <w:szCs w:val="24"/>
                        </w:rPr>
                        <w:t xml:space="preserve">EVANGELICAL </w:t>
                      </w:r>
                      <w:r w:rsidRPr="00506F83">
                        <w:rPr>
                          <w:rFonts w:eastAsia="Times New Roman" w:cstheme="minorHAnsi"/>
                          <w:b/>
                          <w:bCs/>
                          <w:sz w:val="36"/>
                          <w:szCs w:val="24"/>
                        </w:rPr>
                        <w:t>RESTORATION CHURCH</w:t>
                      </w:r>
                      <w:r w:rsidR="00D95902">
                        <w:rPr>
                          <w:rFonts w:eastAsia="Times New Roman" w:cstheme="minorHAnsi"/>
                          <w:b/>
                          <w:bCs/>
                          <w:sz w:val="36"/>
                          <w:szCs w:val="24"/>
                        </w:rPr>
                        <w:t xml:space="preserve"> </w:t>
                      </w:r>
                    </w:p>
                    <w:p w14:paraId="218F96DC" w14:textId="37F07446" w:rsidR="00D95902" w:rsidRDefault="00506F83" w:rsidP="00D95902">
                      <w:pPr>
                        <w:spacing w:after="0" w:line="360" w:lineRule="auto"/>
                        <w:jc w:val="center"/>
                        <w:rPr>
                          <w:rFonts w:eastAsia="Times New Roman" w:cstheme="minorHAnsi"/>
                          <w:b/>
                          <w:bCs/>
                          <w:sz w:val="36"/>
                          <w:szCs w:val="24"/>
                        </w:rPr>
                      </w:pPr>
                      <w:r w:rsidRPr="00506F83">
                        <w:rPr>
                          <w:rFonts w:eastAsia="Times New Roman" w:cstheme="minorHAnsi"/>
                          <w:b/>
                          <w:bCs/>
                          <w:sz w:val="36"/>
                          <w:szCs w:val="24"/>
                        </w:rPr>
                        <w:t>INFORMATION</w:t>
                      </w:r>
                      <w:r w:rsidR="00D95902">
                        <w:rPr>
                          <w:rFonts w:eastAsia="Times New Roman" w:cstheme="minorHAnsi"/>
                          <w:b/>
                          <w:bCs/>
                          <w:sz w:val="36"/>
                          <w:szCs w:val="24"/>
                        </w:rPr>
                        <w:t xml:space="preserve"> </w:t>
                      </w:r>
                      <w:r w:rsidRPr="00506F83">
                        <w:rPr>
                          <w:rFonts w:eastAsia="Times New Roman" w:cstheme="minorHAnsi"/>
                          <w:b/>
                          <w:bCs/>
                          <w:sz w:val="36"/>
                          <w:szCs w:val="24"/>
                        </w:rPr>
                        <w:t>SYSTEM</w:t>
                      </w:r>
                    </w:p>
                    <w:p w14:paraId="7487310C" w14:textId="1DD8CF26" w:rsidR="00506F83" w:rsidRPr="00506F83" w:rsidRDefault="00506F83" w:rsidP="00D95902">
                      <w:pPr>
                        <w:spacing w:after="0" w:line="360" w:lineRule="auto"/>
                        <w:jc w:val="center"/>
                        <w:rPr>
                          <w:rFonts w:eastAsia="Times New Roman" w:cstheme="minorHAnsi"/>
                          <w:b/>
                          <w:bCs/>
                          <w:sz w:val="36"/>
                          <w:szCs w:val="24"/>
                        </w:rPr>
                      </w:pPr>
                      <w:r>
                        <w:rPr>
                          <w:rFonts w:eastAsia="Times New Roman" w:cstheme="minorHAnsi"/>
                          <w:b/>
                          <w:bCs/>
                          <w:sz w:val="36"/>
                          <w:szCs w:val="24"/>
                        </w:rPr>
                        <w:t xml:space="preserve"> </w:t>
                      </w:r>
                      <w:r w:rsidR="00D95902" w:rsidRPr="00506F83">
                        <w:rPr>
                          <w:rFonts w:eastAsia="Times New Roman" w:cstheme="minorHAnsi"/>
                          <w:b/>
                          <w:bCs/>
                          <w:sz w:val="32"/>
                        </w:rPr>
                        <w:t>C</w:t>
                      </w:r>
                      <w:r w:rsidR="00D95902">
                        <w:rPr>
                          <w:rFonts w:eastAsia="Times New Roman" w:cstheme="minorHAnsi"/>
                          <w:b/>
                          <w:bCs/>
                          <w:sz w:val="32"/>
                        </w:rPr>
                        <w:t xml:space="preserve">ase </w:t>
                      </w:r>
                      <w:r w:rsidR="00D95902" w:rsidRPr="00506F83">
                        <w:rPr>
                          <w:rFonts w:eastAsia="Times New Roman" w:cstheme="minorHAnsi"/>
                          <w:b/>
                          <w:bCs/>
                          <w:sz w:val="32"/>
                        </w:rPr>
                        <w:t>Study</w:t>
                      </w:r>
                      <w:r w:rsidRPr="00506F83">
                        <w:rPr>
                          <w:rFonts w:eastAsia="Times New Roman" w:cstheme="minorHAnsi"/>
                          <w:b/>
                          <w:bCs/>
                          <w:sz w:val="32"/>
                        </w:rPr>
                        <w:t>: GOMA CITY</w:t>
                      </w:r>
                    </w:p>
                    <w:p w14:paraId="2B5B9C48" w14:textId="77777777" w:rsidR="00506F83" w:rsidRPr="00506F83" w:rsidRDefault="00506F83" w:rsidP="00506F83">
                      <w:pPr>
                        <w:spacing w:line="360" w:lineRule="auto"/>
                        <w:jc w:val="center"/>
                        <w:rPr>
                          <w:rFonts w:eastAsia="Times New Roman" w:cstheme="minorHAnsi"/>
                          <w:b/>
                          <w:bCs/>
                          <w:sz w:val="36"/>
                          <w:szCs w:val="24"/>
                        </w:rPr>
                      </w:pPr>
                    </w:p>
                    <w:p w14:paraId="2EBDD7F3" w14:textId="3C664B0E" w:rsidR="00506F83" w:rsidRPr="00506F83" w:rsidRDefault="00506F83" w:rsidP="00506F83">
                      <w:pPr>
                        <w:jc w:val="center"/>
                        <w:rPr>
                          <w:rFonts w:cstheme="minorHAnsi"/>
                          <w:b/>
                          <w:bCs/>
                          <w:sz w:val="24"/>
                          <w:szCs w:val="24"/>
                        </w:rPr>
                      </w:pPr>
                    </w:p>
                  </w:txbxContent>
                </v:textbox>
              </v:shape>
            </w:pict>
          </mc:Fallback>
        </mc:AlternateContent>
      </w:r>
    </w:p>
    <w:p w14:paraId="5D1146D4" w14:textId="77777777" w:rsidR="00506F83" w:rsidRDefault="00506F83" w:rsidP="00184A11">
      <w:pPr>
        <w:spacing w:line="360" w:lineRule="auto"/>
        <w:jc w:val="center"/>
        <w:rPr>
          <w:rFonts w:ascii="Times New Roman" w:eastAsia="Times New Roman" w:hAnsi="Times New Roman" w:cs="Times New Roman"/>
          <w:sz w:val="32"/>
        </w:rPr>
      </w:pPr>
    </w:p>
    <w:p w14:paraId="2925E770" w14:textId="77777777" w:rsidR="00506F83" w:rsidRDefault="00506F83" w:rsidP="00184A11">
      <w:pPr>
        <w:spacing w:line="360" w:lineRule="auto"/>
        <w:jc w:val="center"/>
        <w:rPr>
          <w:rFonts w:ascii="Times New Roman" w:eastAsia="Times New Roman" w:hAnsi="Times New Roman" w:cs="Times New Roman"/>
          <w:sz w:val="32"/>
        </w:rPr>
      </w:pPr>
    </w:p>
    <w:p w14:paraId="79836CA4" w14:textId="77777777" w:rsidR="00506F83" w:rsidRPr="009B6BD1" w:rsidRDefault="00506F83" w:rsidP="00A06389">
      <w:pPr>
        <w:spacing w:line="360" w:lineRule="auto"/>
        <w:rPr>
          <w:rFonts w:ascii="Times New Roman" w:eastAsia="Times New Roman" w:hAnsi="Times New Roman" w:cs="Times New Roman"/>
          <w:sz w:val="32"/>
        </w:rPr>
      </w:pPr>
    </w:p>
    <w:p w14:paraId="6422D9E9" w14:textId="77777777" w:rsidR="0053792B" w:rsidRPr="0053792B" w:rsidRDefault="0053792B" w:rsidP="0053792B">
      <w:pPr>
        <w:tabs>
          <w:tab w:val="left" w:pos="8242"/>
        </w:tabs>
        <w:spacing w:after="200" w:line="240" w:lineRule="auto"/>
        <w:ind w:left="3600"/>
        <w:jc w:val="both"/>
        <w:rPr>
          <w:rFonts w:asciiTheme="majorHAnsi" w:eastAsia="Calibri" w:hAnsiTheme="majorHAnsi" w:cs="Times New Roman"/>
          <w:sz w:val="24"/>
          <w:szCs w:val="24"/>
        </w:rPr>
      </w:pPr>
      <w:r w:rsidRPr="0053792B">
        <w:rPr>
          <w:rFonts w:asciiTheme="majorHAnsi" w:eastAsia="Calibri" w:hAnsiTheme="majorHAnsi" w:cs="Times New Roman"/>
          <w:sz w:val="24"/>
          <w:szCs w:val="24"/>
        </w:rPr>
        <w:t xml:space="preserve">A dissertation submitted to the school of Science and </w:t>
      </w:r>
    </w:p>
    <w:p w14:paraId="280E9D75" w14:textId="77777777" w:rsidR="0053792B" w:rsidRPr="0053792B" w:rsidRDefault="0053792B" w:rsidP="0053792B">
      <w:pPr>
        <w:tabs>
          <w:tab w:val="left" w:pos="8242"/>
        </w:tabs>
        <w:spacing w:after="200" w:line="240" w:lineRule="auto"/>
        <w:ind w:left="3600"/>
        <w:jc w:val="both"/>
        <w:rPr>
          <w:rFonts w:asciiTheme="majorHAnsi" w:eastAsia="Calibri" w:hAnsiTheme="majorHAnsi" w:cs="Times New Roman"/>
          <w:sz w:val="24"/>
          <w:szCs w:val="24"/>
        </w:rPr>
      </w:pPr>
      <w:r w:rsidRPr="0053792B">
        <w:rPr>
          <w:rFonts w:asciiTheme="majorHAnsi" w:eastAsia="Calibri" w:hAnsiTheme="majorHAnsi" w:cs="Times New Roman"/>
          <w:sz w:val="24"/>
          <w:szCs w:val="24"/>
        </w:rPr>
        <w:t xml:space="preserve">Technology in partial fulfillment of the academic  </w:t>
      </w:r>
    </w:p>
    <w:p w14:paraId="53BB54DD" w14:textId="77777777" w:rsidR="0053792B" w:rsidRPr="0053792B" w:rsidRDefault="0053792B" w:rsidP="0053792B">
      <w:pPr>
        <w:tabs>
          <w:tab w:val="left" w:pos="8242"/>
        </w:tabs>
        <w:spacing w:after="200" w:line="240" w:lineRule="auto"/>
        <w:ind w:left="3600"/>
        <w:jc w:val="both"/>
        <w:rPr>
          <w:rFonts w:asciiTheme="majorHAnsi" w:eastAsia="Calibri" w:hAnsiTheme="majorHAnsi" w:cs="Times New Roman"/>
          <w:sz w:val="24"/>
          <w:szCs w:val="24"/>
        </w:rPr>
      </w:pPr>
      <w:r w:rsidRPr="0053792B">
        <w:rPr>
          <w:rFonts w:asciiTheme="majorHAnsi" w:eastAsia="Calibri" w:hAnsiTheme="majorHAnsi" w:cs="Times New Roman"/>
          <w:sz w:val="24"/>
          <w:szCs w:val="24"/>
        </w:rPr>
        <w:t xml:space="preserve">Requirements for the award of Bachelor’s degree in  </w:t>
      </w:r>
    </w:p>
    <w:p w14:paraId="3E040619" w14:textId="5C173E82" w:rsidR="0053792B" w:rsidRPr="0053792B" w:rsidRDefault="0053792B" w:rsidP="0053792B">
      <w:pPr>
        <w:tabs>
          <w:tab w:val="left" w:pos="8242"/>
        </w:tabs>
        <w:spacing w:after="200" w:line="240" w:lineRule="auto"/>
        <w:ind w:left="3600"/>
        <w:jc w:val="both"/>
        <w:rPr>
          <w:rFonts w:asciiTheme="majorHAnsi" w:eastAsia="Calibri" w:hAnsiTheme="majorHAnsi" w:cs="Times New Roman"/>
          <w:sz w:val="24"/>
          <w:szCs w:val="24"/>
        </w:rPr>
      </w:pPr>
      <w:r w:rsidRPr="0053792B">
        <w:rPr>
          <w:rFonts w:asciiTheme="majorHAnsi" w:eastAsia="Calibri" w:hAnsiTheme="majorHAnsi" w:cs="Times New Roman"/>
          <w:sz w:val="24"/>
          <w:szCs w:val="24"/>
        </w:rPr>
        <w:t>Computer Science</w:t>
      </w:r>
      <w:r>
        <w:rPr>
          <w:rFonts w:asciiTheme="majorHAnsi" w:eastAsia="Calibri" w:hAnsiTheme="majorHAnsi" w:cs="Times New Roman"/>
          <w:sz w:val="24"/>
          <w:szCs w:val="24"/>
        </w:rPr>
        <w:t>.</w:t>
      </w:r>
    </w:p>
    <w:p w14:paraId="6A829F1F" w14:textId="064C73D2" w:rsidR="00506F83" w:rsidRPr="00A06389" w:rsidRDefault="00506F83" w:rsidP="00506F83">
      <w:pPr>
        <w:tabs>
          <w:tab w:val="left" w:pos="8242"/>
        </w:tabs>
        <w:spacing w:line="240" w:lineRule="auto"/>
        <w:ind w:left="3600"/>
        <w:jc w:val="both"/>
        <w:rPr>
          <w:rFonts w:ascii="Times New Roman" w:hAnsi="Times New Roman" w:cs="Times New Roman"/>
          <w:sz w:val="24"/>
          <w:szCs w:val="24"/>
        </w:rPr>
      </w:pPr>
      <w:r w:rsidRPr="00A06389">
        <w:rPr>
          <w:rFonts w:ascii="Times New Roman" w:hAnsi="Times New Roman" w:cs="Times New Roman"/>
          <w:sz w:val="24"/>
          <w:szCs w:val="24"/>
        </w:rPr>
        <w:t>By:</w:t>
      </w:r>
    </w:p>
    <w:p w14:paraId="301F5DAD" w14:textId="253951C8" w:rsidR="00506F83" w:rsidRPr="00A06389" w:rsidRDefault="00506F83" w:rsidP="00506F83">
      <w:pPr>
        <w:tabs>
          <w:tab w:val="left" w:pos="8242"/>
        </w:tabs>
        <w:spacing w:line="240" w:lineRule="auto"/>
        <w:ind w:left="3600"/>
        <w:jc w:val="both"/>
        <w:rPr>
          <w:rFonts w:ascii="Times New Roman" w:hAnsi="Times New Roman" w:cs="Times New Roman"/>
          <w:b/>
          <w:sz w:val="24"/>
          <w:szCs w:val="24"/>
        </w:rPr>
      </w:pPr>
      <w:r w:rsidRPr="00A06389">
        <w:rPr>
          <w:rFonts w:ascii="Times New Roman" w:hAnsi="Times New Roman" w:cs="Times New Roman"/>
          <w:b/>
          <w:sz w:val="24"/>
          <w:szCs w:val="24"/>
        </w:rPr>
        <w:t>BUTELEZI PONGA JULIENNE</w:t>
      </w:r>
      <w:r w:rsidR="00A06389" w:rsidRPr="00A06389">
        <w:rPr>
          <w:rFonts w:ascii="Times New Roman" w:hAnsi="Times New Roman" w:cs="Times New Roman"/>
          <w:b/>
          <w:sz w:val="24"/>
          <w:szCs w:val="24"/>
        </w:rPr>
        <w:t xml:space="preserve"> </w:t>
      </w:r>
      <w:r w:rsidR="00A06389" w:rsidRPr="00A06389">
        <w:rPr>
          <w:rFonts w:ascii="Times New Roman" w:hAnsi="Times New Roman" w:cs="Times New Roman"/>
          <w:bCs/>
          <w:sz w:val="24"/>
          <w:szCs w:val="24"/>
        </w:rPr>
        <w:t>and</w:t>
      </w:r>
    </w:p>
    <w:p w14:paraId="3E598187" w14:textId="30BCF69D" w:rsidR="00506F83" w:rsidRPr="00A06389" w:rsidRDefault="00A06389" w:rsidP="00506F83">
      <w:pPr>
        <w:jc w:val="center"/>
        <w:rPr>
          <w:rFonts w:ascii="Times New Roman" w:hAnsi="Times New Roman" w:cs="Times New Roman"/>
          <w:b/>
          <w:bCs/>
          <w:sz w:val="24"/>
          <w:szCs w:val="24"/>
        </w:rPr>
      </w:pPr>
      <w:r w:rsidRPr="00A06389">
        <w:rPr>
          <w:rFonts w:ascii="Times New Roman" w:hAnsi="Times New Roman" w:cs="Times New Roman"/>
          <w:b/>
          <w:bCs/>
          <w:sz w:val="24"/>
          <w:szCs w:val="24"/>
        </w:rPr>
        <w:t xml:space="preserve">    </w:t>
      </w:r>
      <w:r>
        <w:rPr>
          <w:rFonts w:ascii="Times New Roman" w:hAnsi="Times New Roman" w:cs="Times New Roman"/>
          <w:b/>
          <w:bCs/>
          <w:sz w:val="24"/>
          <w:szCs w:val="24"/>
        </w:rPr>
        <w:t xml:space="preserve">           </w:t>
      </w:r>
      <w:r w:rsidRPr="00A06389">
        <w:rPr>
          <w:rFonts w:ascii="Times New Roman" w:hAnsi="Times New Roman" w:cs="Times New Roman"/>
          <w:b/>
          <w:bCs/>
          <w:sz w:val="24"/>
          <w:szCs w:val="24"/>
        </w:rPr>
        <w:t xml:space="preserve">   CHIRUZA BISIMWA GRACE</w:t>
      </w:r>
    </w:p>
    <w:p w14:paraId="44DADF69" w14:textId="77777777" w:rsidR="000D6FB9" w:rsidRPr="00A06389" w:rsidRDefault="000D6FB9" w:rsidP="00184A11">
      <w:pPr>
        <w:keepNext/>
        <w:keepLines/>
        <w:spacing w:before="400" w:after="40" w:line="360" w:lineRule="auto"/>
        <w:rPr>
          <w:rFonts w:ascii="Times New Roman" w:eastAsia="Times New Roman" w:hAnsi="Times New Roman" w:cs="Times New Roman"/>
          <w:color w:val="1F4E79"/>
          <w:sz w:val="28"/>
        </w:rPr>
      </w:pPr>
    </w:p>
    <w:p w14:paraId="6B890A11" w14:textId="24836826" w:rsidR="00506F83" w:rsidRDefault="00A06389" w:rsidP="00506F83">
      <w:pPr>
        <w:tabs>
          <w:tab w:val="left" w:pos="8242"/>
        </w:tabs>
        <w:jc w:val="both"/>
        <w:rPr>
          <w:rFonts w:ascii="Times New Roman" w:hAnsi="Times New Roman"/>
          <w:color w:val="000000" w:themeColor="text1"/>
          <w:sz w:val="24"/>
          <w:szCs w:val="24"/>
        </w:rPr>
      </w:pPr>
      <w:r>
        <w:rPr>
          <w:rFonts w:ascii="Times New Roman" w:hAnsi="Times New Roman"/>
          <w:sz w:val="24"/>
          <w:szCs w:val="24"/>
        </w:rPr>
        <w:t xml:space="preserve">       </w:t>
      </w:r>
      <w:r w:rsidR="00506F83" w:rsidRPr="0015238B">
        <w:rPr>
          <w:rFonts w:ascii="Times New Roman" w:hAnsi="Times New Roman"/>
          <w:sz w:val="24"/>
          <w:szCs w:val="24"/>
        </w:rPr>
        <w:t xml:space="preserve">Supervisor:  </w:t>
      </w:r>
      <w:r w:rsidR="00506F83" w:rsidRPr="00A06389">
        <w:rPr>
          <w:rFonts w:ascii="Times New Roman" w:hAnsi="Times New Roman"/>
          <w:b/>
          <w:bCs/>
          <w:sz w:val="24"/>
          <w:szCs w:val="24"/>
        </w:rPr>
        <w:t xml:space="preserve">Eng. </w:t>
      </w:r>
      <w:r w:rsidR="00506F83" w:rsidRPr="00A06389">
        <w:rPr>
          <w:rFonts w:ascii="Times New Roman" w:hAnsi="Times New Roman"/>
          <w:b/>
          <w:bCs/>
          <w:color w:val="000000" w:themeColor="text1"/>
          <w:sz w:val="24"/>
          <w:szCs w:val="24"/>
        </w:rPr>
        <w:t>NZAYISENGA HABARUGIRA Marcellin</w:t>
      </w:r>
    </w:p>
    <w:p w14:paraId="161D4B38" w14:textId="77777777" w:rsidR="00A06389" w:rsidRPr="0015238B" w:rsidRDefault="00A06389" w:rsidP="00506F83">
      <w:pPr>
        <w:tabs>
          <w:tab w:val="left" w:pos="8242"/>
        </w:tabs>
        <w:jc w:val="both"/>
        <w:rPr>
          <w:rFonts w:ascii="Times New Roman" w:hAnsi="Times New Roman"/>
          <w:sz w:val="24"/>
          <w:szCs w:val="24"/>
        </w:rPr>
      </w:pPr>
    </w:p>
    <w:p w14:paraId="4B47E957" w14:textId="4176DD9F" w:rsidR="000D6FB9" w:rsidRPr="009B6BD1" w:rsidRDefault="0053792B" w:rsidP="00A06389">
      <w:pPr>
        <w:spacing w:line="360" w:lineRule="auto"/>
        <w:rPr>
          <w:rFonts w:ascii="Times New Roman" w:eastAsia="Times New Roman" w:hAnsi="Times New Roman" w:cs="Times New Roman"/>
          <w:sz w:val="28"/>
        </w:rPr>
      </w:pPr>
      <w:r>
        <w:rPr>
          <w:rFonts w:ascii="Times New Roman" w:hAnsi="Times New Roman" w:cs="Times New Roman"/>
          <w:b/>
          <w:noProof/>
          <w:sz w:val="28"/>
          <w:szCs w:val="28"/>
        </w:rPr>
        <mc:AlternateContent>
          <mc:Choice Requires="wps">
            <w:drawing>
              <wp:anchor distT="0" distB="0" distL="114300" distR="114300" simplePos="0" relativeHeight="251663360" behindDoc="0" locked="0" layoutInCell="1" allowOverlap="1" wp14:anchorId="4D8AAD92" wp14:editId="731C6BA3">
                <wp:simplePos x="0" y="0"/>
                <wp:positionH relativeFrom="margin">
                  <wp:posOffset>1786270</wp:posOffset>
                </wp:positionH>
                <wp:positionV relativeFrom="paragraph">
                  <wp:posOffset>336550</wp:posOffset>
                </wp:positionV>
                <wp:extent cx="2294890" cy="336550"/>
                <wp:effectExtent l="0" t="0" r="10160" b="25400"/>
                <wp:wrapNone/>
                <wp:docPr id="20" name="AutoShap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94890" cy="336550"/>
                        </a:xfrm>
                        <a:prstGeom prst="flowChartTerminator">
                          <a:avLst/>
                        </a:prstGeom>
                        <a:solidFill>
                          <a:schemeClr val="lt1">
                            <a:lumMod val="100000"/>
                            <a:lumOff val="0"/>
                          </a:schemeClr>
                        </a:solidFill>
                        <a:ln w="12700">
                          <a:solidFill>
                            <a:schemeClr val="tx2">
                              <a:lumMod val="50000"/>
                            </a:schemeClr>
                          </a:solidFill>
                          <a:prstDash val="dash"/>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0F3037C5" w14:textId="77777777" w:rsidR="0053792B" w:rsidRPr="009A7CAC" w:rsidRDefault="0053792B" w:rsidP="0053792B">
                            <w:pPr>
                              <w:rPr>
                                <w:rFonts w:ascii="Times New Roman" w:hAnsi="Times New Roman" w:cs="Times New Roman"/>
                                <w:b/>
                                <w:bCs/>
                                <w:color w:val="FF9933"/>
                                <w:sz w:val="18"/>
                                <w:szCs w:val="18"/>
                              </w:rPr>
                            </w:pPr>
                            <w:r w:rsidRPr="0096709B">
                              <w:rPr>
                                <w:rFonts w:ascii="Times New Roman" w:hAnsi="Times New Roman" w:cs="Times New Roman"/>
                                <w:color w:val="C45911" w:themeColor="accent2" w:themeShade="BF"/>
                                <w:sz w:val="18"/>
                                <w:szCs w:val="18"/>
                              </w:rPr>
                              <w:t xml:space="preserve">      </w:t>
                            </w:r>
                            <w:r w:rsidRPr="009A7CAC">
                              <w:rPr>
                                <w:rFonts w:ascii="Times New Roman" w:hAnsi="Times New Roman" w:cs="Times New Roman"/>
                                <w:b/>
                                <w:bCs/>
                                <w:color w:val="0D0D0D" w:themeColor="text1" w:themeTint="F2"/>
                                <w:sz w:val="18"/>
                                <w:szCs w:val="18"/>
                              </w:rPr>
                              <w:t>ACADEMIC YEAR: 2019 - 2020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D8AAD92" id="_x0000_t116" coordsize="21600,21600" o:spt="116" path="m3475,qx,10800,3475,21600l18125,21600qx21600,10800,18125,xe">
                <v:stroke joinstyle="miter"/>
                <v:path gradientshapeok="t" o:connecttype="rect" textboxrect="1018,3163,20582,18437"/>
              </v:shapetype>
              <v:shape id="AutoShape 3" o:spid="_x0000_s1027" type="#_x0000_t116" style="position:absolute;margin-left:140.65pt;margin-top:26.5pt;width:180.7pt;height:26.5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" fillcolor="white [3201]" strokecolor="#212934 [1615]" strokeweight="1pt">
                <v:stroke dashstyle="dash"/>
                <v:shadow color="#868686"/>
                <v:textbox>
                  <w:txbxContent>
                    <w:p w14:paraId="0F3037C5" w14:textId="77777777" w:rsidR="0053792B" w:rsidRPr="009A7CAC" w:rsidRDefault="0053792B" w:rsidP="0053792B">
                      <w:pPr>
                        <w:rPr>
                          <w:rFonts w:ascii="Times New Roman" w:hAnsi="Times New Roman" w:cs="Times New Roman"/>
                          <w:b/>
                          <w:bCs/>
                          <w:color w:val="FF9933"/>
                          <w:sz w:val="18"/>
                          <w:szCs w:val="18"/>
                        </w:rPr>
                      </w:pPr>
                      <w:r w:rsidRPr="0096709B">
                        <w:rPr>
                          <w:rFonts w:ascii="Times New Roman" w:hAnsi="Times New Roman" w:cs="Times New Roman"/>
                          <w:color w:val="C45911" w:themeColor="accent2" w:themeShade="BF"/>
                          <w:sz w:val="18"/>
                          <w:szCs w:val="18"/>
                        </w:rPr>
                        <w:t xml:space="preserve">      </w:t>
                      </w:r>
                      <w:r w:rsidRPr="009A7CAC">
                        <w:rPr>
                          <w:rFonts w:ascii="Times New Roman" w:hAnsi="Times New Roman" w:cs="Times New Roman"/>
                          <w:b/>
                          <w:bCs/>
                          <w:color w:val="0D0D0D" w:themeColor="text1" w:themeTint="F2"/>
                          <w:sz w:val="18"/>
                          <w:szCs w:val="18"/>
                        </w:rPr>
                        <w:t>ACADEMIC YEAR: 2019 - 2020</w:t>
                      </w:r>
                    </w:p>
                  </w:txbxContent>
                </v:textbox>
                <w10:wrap anchorx="margin"/>
              </v:shape>
            </w:pict>
          </mc:Fallback>
        </mc:AlternateContent>
      </w:r>
      <w:r w:rsidR="00A06389">
        <w:rPr>
          <w:rFonts w:ascii="Times New Roman" w:eastAsia="Times New Roman" w:hAnsi="Times New Roman" w:cs="Times New Roman"/>
          <w:sz w:val="28"/>
        </w:rPr>
        <w:t xml:space="preserve">                                            </w:t>
      </w:r>
    </w:p>
    <w:p w14:paraId="20CF91AA" w14:textId="77777777" w:rsidR="003E0C6E" w:rsidRPr="00B80232" w:rsidRDefault="003E0C6E" w:rsidP="00184A11">
      <w:pPr>
        <w:keepNext/>
        <w:keepLines/>
        <w:spacing w:before="400" w:after="40" w:line="360" w:lineRule="auto"/>
        <w:jc w:val="center"/>
        <w:rPr>
          <w:rFonts w:ascii="Times New Roman" w:eastAsia="Times New Roman" w:hAnsi="Times New Roman" w:cs="Times New Roman"/>
          <w:b/>
          <w:bCs/>
          <w:color w:val="1F4E79" w:themeColor="accent1" w:themeShade="80"/>
          <w:sz w:val="32"/>
          <w:szCs w:val="28"/>
        </w:rPr>
      </w:pPr>
      <w:r w:rsidRPr="00B80232">
        <w:rPr>
          <w:rFonts w:ascii="Times New Roman" w:eastAsia="Times New Roman" w:hAnsi="Times New Roman" w:cs="Times New Roman"/>
          <w:b/>
          <w:bCs/>
          <w:color w:val="1F4E79" w:themeColor="accent1" w:themeShade="80"/>
          <w:sz w:val="32"/>
          <w:szCs w:val="28"/>
        </w:rPr>
        <w:lastRenderedPageBreak/>
        <w:t>DECLARATION</w:t>
      </w:r>
    </w:p>
    <w:p w14:paraId="5613DF2E" w14:textId="26961188" w:rsidR="00F376D2" w:rsidRPr="009B6BD1" w:rsidRDefault="00E77621" w:rsidP="00184A11">
      <w:pPr>
        <w:spacing w:line="360" w:lineRule="auto"/>
        <w:jc w:val="both"/>
        <w:rPr>
          <w:rFonts w:ascii="Times New Roman" w:hAnsi="Times New Roman" w:cs="Times New Roman"/>
          <w:sz w:val="24"/>
          <w:szCs w:val="24"/>
        </w:rPr>
      </w:pPr>
      <w:r w:rsidRPr="009B6BD1">
        <w:rPr>
          <w:rFonts w:ascii="Times New Roman" w:hAnsi="Times New Roman" w:cs="Times New Roman"/>
        </w:rPr>
        <w:t>“</w:t>
      </w:r>
      <w:r w:rsidRPr="009B6BD1">
        <w:rPr>
          <w:rFonts w:ascii="Times New Roman" w:hAnsi="Times New Roman" w:cs="Times New Roman"/>
          <w:sz w:val="24"/>
          <w:szCs w:val="24"/>
        </w:rPr>
        <w:t>This dissertation titled</w:t>
      </w:r>
      <w:r w:rsidRPr="009B6BD1">
        <w:rPr>
          <w:rFonts w:ascii="Times New Roman" w:hAnsi="Times New Roman" w:cs="Times New Roman"/>
          <w:b/>
          <w:sz w:val="24"/>
          <w:szCs w:val="24"/>
        </w:rPr>
        <w:t xml:space="preserve"> </w:t>
      </w:r>
      <w:r w:rsidRPr="009B6BD1">
        <w:rPr>
          <w:rFonts w:ascii="Times New Roman" w:eastAsia="Times New Roman" w:hAnsi="Times New Roman" w:cs="Times New Roman"/>
          <w:b/>
          <w:sz w:val="24"/>
          <w:szCs w:val="24"/>
        </w:rPr>
        <w:t>ANALYSIS, DESIGN AND IMPLEMENTATION OF</w:t>
      </w:r>
      <w:r w:rsidR="00D95902">
        <w:rPr>
          <w:rFonts w:ascii="Times New Roman" w:eastAsia="Times New Roman" w:hAnsi="Times New Roman" w:cs="Times New Roman"/>
          <w:b/>
          <w:sz w:val="24"/>
          <w:szCs w:val="24"/>
        </w:rPr>
        <w:t xml:space="preserve"> </w:t>
      </w:r>
      <w:r w:rsidR="00B80232">
        <w:rPr>
          <w:rFonts w:ascii="Times New Roman" w:eastAsia="Times New Roman" w:hAnsi="Times New Roman" w:cs="Times New Roman"/>
          <w:b/>
          <w:sz w:val="24"/>
          <w:szCs w:val="24"/>
        </w:rPr>
        <w:t xml:space="preserve">EVANGELICAL </w:t>
      </w:r>
      <w:r w:rsidR="00B80232" w:rsidRPr="009B6BD1">
        <w:rPr>
          <w:rFonts w:ascii="Times New Roman" w:eastAsia="Times New Roman" w:hAnsi="Times New Roman" w:cs="Times New Roman"/>
          <w:b/>
          <w:sz w:val="24"/>
          <w:szCs w:val="24"/>
        </w:rPr>
        <w:t>RESTAURATION</w:t>
      </w:r>
      <w:r w:rsidRPr="009B6BD1">
        <w:rPr>
          <w:rFonts w:ascii="Times New Roman" w:eastAsia="Times New Roman" w:hAnsi="Times New Roman" w:cs="Times New Roman"/>
          <w:b/>
          <w:sz w:val="24"/>
          <w:szCs w:val="24"/>
        </w:rPr>
        <w:t xml:space="preserve"> CHURCH INFORMATIONS SYSTEM</w:t>
      </w:r>
      <w:r w:rsidR="00316139" w:rsidRPr="009B6BD1">
        <w:rPr>
          <w:rFonts w:ascii="Times New Roman" w:hAnsi="Times New Roman" w:cs="Times New Roman"/>
          <w:sz w:val="24"/>
          <w:szCs w:val="24"/>
        </w:rPr>
        <w:t xml:space="preserve"> is our</w:t>
      </w:r>
      <w:r w:rsidRPr="009B6BD1">
        <w:rPr>
          <w:rFonts w:ascii="Times New Roman" w:hAnsi="Times New Roman" w:cs="Times New Roman"/>
          <w:sz w:val="24"/>
          <w:szCs w:val="24"/>
        </w:rPr>
        <w:t xml:space="preserve"> original work, it has never been submitted before for any other degree a</w:t>
      </w:r>
      <w:r w:rsidR="00F376D2" w:rsidRPr="009B6BD1">
        <w:rPr>
          <w:rFonts w:ascii="Times New Roman" w:hAnsi="Times New Roman" w:cs="Times New Roman"/>
          <w:sz w:val="24"/>
          <w:szCs w:val="24"/>
        </w:rPr>
        <w:t>ward to any other University ‟.</w:t>
      </w:r>
    </w:p>
    <w:p w14:paraId="5365B8EF" w14:textId="5FC38AB3" w:rsidR="00F643F9" w:rsidRPr="009B6BD1" w:rsidRDefault="00F643F9" w:rsidP="00506F83">
      <w:pPr>
        <w:spacing w:line="360" w:lineRule="auto"/>
        <w:rPr>
          <w:rFonts w:ascii="Times New Roman" w:hAnsi="Times New Roman" w:cs="Times New Roman"/>
          <w:sz w:val="24"/>
          <w:szCs w:val="24"/>
        </w:rPr>
      </w:pPr>
      <w:r w:rsidRPr="009B6BD1">
        <w:rPr>
          <w:rFonts w:ascii="Times New Roman" w:hAnsi="Times New Roman" w:cs="Times New Roman"/>
          <w:sz w:val="24"/>
          <w:szCs w:val="24"/>
        </w:rPr>
        <w:t xml:space="preserve">BUTELEZI PONGA </w:t>
      </w:r>
      <w:r w:rsidR="008938DF" w:rsidRPr="009B6BD1">
        <w:rPr>
          <w:rFonts w:ascii="Times New Roman" w:hAnsi="Times New Roman" w:cs="Times New Roman"/>
          <w:b/>
          <w:sz w:val="24"/>
          <w:szCs w:val="24"/>
        </w:rPr>
        <w:t>Julienne</w:t>
      </w:r>
      <w:r w:rsidR="008938DF" w:rsidRPr="009B6BD1">
        <w:rPr>
          <w:rFonts w:ascii="Times New Roman" w:hAnsi="Times New Roman" w:cs="Times New Roman"/>
          <w:sz w:val="24"/>
          <w:szCs w:val="24"/>
        </w:rPr>
        <w:t xml:space="preserve"> </w:t>
      </w:r>
      <w:r w:rsidRPr="009B6BD1">
        <w:rPr>
          <w:rFonts w:ascii="Times New Roman" w:hAnsi="Times New Roman" w:cs="Times New Roman"/>
          <w:sz w:val="24"/>
          <w:szCs w:val="24"/>
        </w:rPr>
        <w:t>RN:  201720574</w:t>
      </w:r>
    </w:p>
    <w:p w14:paraId="00747EC5" w14:textId="6BACCF9D" w:rsidR="003007C9" w:rsidRPr="009B6BD1" w:rsidRDefault="00E77621" w:rsidP="00506F83">
      <w:pPr>
        <w:spacing w:line="360" w:lineRule="auto"/>
        <w:rPr>
          <w:rFonts w:ascii="Times New Roman" w:hAnsi="Times New Roman" w:cs="Times New Roman"/>
          <w:sz w:val="24"/>
          <w:szCs w:val="24"/>
        </w:rPr>
      </w:pPr>
      <w:r w:rsidRPr="009B6BD1">
        <w:rPr>
          <w:rFonts w:ascii="Times New Roman" w:hAnsi="Times New Roman" w:cs="Times New Roman"/>
          <w:sz w:val="24"/>
          <w:szCs w:val="24"/>
        </w:rPr>
        <w:t xml:space="preserve">Signature </w:t>
      </w:r>
      <w:r w:rsidR="003007C9" w:rsidRPr="009B6BD1">
        <w:rPr>
          <w:rFonts w:ascii="Times New Roman" w:hAnsi="Times New Roman" w:cs="Times New Roman"/>
          <w:sz w:val="24"/>
          <w:szCs w:val="24"/>
        </w:rPr>
        <w:t>………………………………………….</w:t>
      </w:r>
    </w:p>
    <w:p w14:paraId="10300C28" w14:textId="77777777" w:rsidR="00F376D2" w:rsidRPr="009B6BD1" w:rsidRDefault="00E77621" w:rsidP="00506F83">
      <w:pPr>
        <w:spacing w:line="360" w:lineRule="auto"/>
        <w:rPr>
          <w:rFonts w:ascii="Times New Roman" w:hAnsi="Times New Roman" w:cs="Times New Roman"/>
          <w:sz w:val="24"/>
          <w:szCs w:val="24"/>
        </w:rPr>
      </w:pPr>
      <w:r w:rsidRPr="009B6BD1">
        <w:rPr>
          <w:rFonts w:ascii="Times New Roman" w:hAnsi="Times New Roman" w:cs="Times New Roman"/>
          <w:sz w:val="24"/>
          <w:szCs w:val="24"/>
        </w:rPr>
        <w:t>Date……………</w:t>
      </w:r>
      <w:r w:rsidR="003007C9" w:rsidRPr="009B6BD1">
        <w:rPr>
          <w:rFonts w:ascii="Times New Roman" w:hAnsi="Times New Roman" w:cs="Times New Roman"/>
          <w:sz w:val="24"/>
          <w:szCs w:val="24"/>
        </w:rPr>
        <w:t>………</w:t>
      </w:r>
      <w:r w:rsidR="00C85294" w:rsidRPr="009B6BD1">
        <w:rPr>
          <w:rFonts w:ascii="Times New Roman" w:hAnsi="Times New Roman" w:cs="Times New Roman"/>
          <w:sz w:val="24"/>
          <w:szCs w:val="24"/>
        </w:rPr>
        <w:t>…. -</w:t>
      </w:r>
      <w:r w:rsidR="003007C9" w:rsidRPr="009B6BD1">
        <w:rPr>
          <w:rFonts w:ascii="Times New Roman" w:hAnsi="Times New Roman" w:cs="Times New Roman"/>
          <w:sz w:val="24"/>
          <w:szCs w:val="24"/>
        </w:rPr>
        <w:t>………</w:t>
      </w:r>
      <w:r w:rsidRPr="009B6BD1">
        <w:rPr>
          <w:rFonts w:ascii="Times New Roman" w:hAnsi="Times New Roman" w:cs="Times New Roman"/>
          <w:sz w:val="24"/>
          <w:szCs w:val="24"/>
        </w:rPr>
        <w:t>…</w:t>
      </w:r>
      <w:r w:rsidR="003007C9" w:rsidRPr="009B6BD1">
        <w:rPr>
          <w:rFonts w:ascii="Times New Roman" w:hAnsi="Times New Roman" w:cs="Times New Roman"/>
          <w:sz w:val="24"/>
          <w:szCs w:val="24"/>
        </w:rPr>
        <w:t>-……………..</w:t>
      </w:r>
    </w:p>
    <w:p w14:paraId="1E4F240A" w14:textId="77777777" w:rsidR="00F643F9" w:rsidRPr="009B6BD1" w:rsidRDefault="00F643F9" w:rsidP="00506F83">
      <w:pPr>
        <w:spacing w:line="360" w:lineRule="auto"/>
        <w:rPr>
          <w:rFonts w:ascii="Times New Roman" w:hAnsi="Times New Roman" w:cs="Times New Roman"/>
          <w:sz w:val="24"/>
          <w:szCs w:val="24"/>
        </w:rPr>
      </w:pPr>
      <w:r w:rsidRPr="009B6BD1">
        <w:rPr>
          <w:rFonts w:ascii="Times New Roman" w:hAnsi="Times New Roman" w:cs="Times New Roman"/>
          <w:sz w:val="24"/>
          <w:szCs w:val="24"/>
        </w:rPr>
        <w:t xml:space="preserve">CHIRUZA BISIMWA </w:t>
      </w:r>
      <w:r w:rsidR="008938DF" w:rsidRPr="009B6BD1">
        <w:rPr>
          <w:rFonts w:ascii="Times New Roman" w:hAnsi="Times New Roman" w:cs="Times New Roman"/>
          <w:b/>
          <w:sz w:val="24"/>
          <w:szCs w:val="24"/>
        </w:rPr>
        <w:t>Grace</w:t>
      </w:r>
      <w:r w:rsidR="008938DF" w:rsidRPr="009B6BD1">
        <w:rPr>
          <w:rFonts w:ascii="Times New Roman" w:hAnsi="Times New Roman" w:cs="Times New Roman"/>
          <w:sz w:val="24"/>
          <w:szCs w:val="24"/>
        </w:rPr>
        <w:t xml:space="preserve"> </w:t>
      </w:r>
      <w:r w:rsidRPr="009B6BD1">
        <w:rPr>
          <w:rFonts w:ascii="Times New Roman" w:hAnsi="Times New Roman" w:cs="Times New Roman"/>
          <w:sz w:val="24"/>
          <w:szCs w:val="24"/>
        </w:rPr>
        <w:t>RN: 201720131</w:t>
      </w:r>
    </w:p>
    <w:p w14:paraId="5D2659E0" w14:textId="77777777" w:rsidR="006D53C9" w:rsidRPr="009B6BD1" w:rsidRDefault="006D53C9" w:rsidP="00506F83">
      <w:pPr>
        <w:spacing w:line="360" w:lineRule="auto"/>
        <w:rPr>
          <w:rFonts w:ascii="Times New Roman" w:hAnsi="Times New Roman" w:cs="Times New Roman"/>
          <w:sz w:val="24"/>
          <w:szCs w:val="24"/>
        </w:rPr>
      </w:pPr>
      <w:r w:rsidRPr="009B6BD1">
        <w:rPr>
          <w:rFonts w:ascii="Times New Roman" w:hAnsi="Times New Roman" w:cs="Times New Roman"/>
          <w:sz w:val="24"/>
          <w:szCs w:val="24"/>
        </w:rPr>
        <w:t>Signature ………………………………………….</w:t>
      </w:r>
    </w:p>
    <w:p w14:paraId="2352DE73" w14:textId="09B21A7E" w:rsidR="006D53C9" w:rsidRDefault="006D53C9" w:rsidP="00506F83">
      <w:pPr>
        <w:spacing w:line="360" w:lineRule="auto"/>
        <w:rPr>
          <w:rFonts w:ascii="Times New Roman" w:hAnsi="Times New Roman" w:cs="Times New Roman"/>
          <w:sz w:val="24"/>
          <w:szCs w:val="24"/>
        </w:rPr>
      </w:pPr>
      <w:r w:rsidRPr="009B6BD1">
        <w:rPr>
          <w:rFonts w:ascii="Times New Roman" w:hAnsi="Times New Roman" w:cs="Times New Roman"/>
          <w:sz w:val="24"/>
          <w:szCs w:val="24"/>
        </w:rPr>
        <w:t>Date……………………</w:t>
      </w:r>
      <w:r w:rsidR="00C85294" w:rsidRPr="009B6BD1">
        <w:rPr>
          <w:rFonts w:ascii="Times New Roman" w:hAnsi="Times New Roman" w:cs="Times New Roman"/>
          <w:sz w:val="24"/>
          <w:szCs w:val="24"/>
        </w:rPr>
        <w:t>…. -</w:t>
      </w:r>
      <w:r w:rsidRPr="009B6BD1">
        <w:rPr>
          <w:rFonts w:ascii="Times New Roman" w:hAnsi="Times New Roman" w:cs="Times New Roman"/>
          <w:sz w:val="24"/>
          <w:szCs w:val="24"/>
        </w:rPr>
        <w:t>…………-……………..</w:t>
      </w:r>
    </w:p>
    <w:p w14:paraId="10AF1843" w14:textId="28427691" w:rsidR="00D95902" w:rsidRDefault="00D95902" w:rsidP="00506F83">
      <w:pPr>
        <w:spacing w:line="360" w:lineRule="auto"/>
        <w:rPr>
          <w:rFonts w:ascii="Times New Roman" w:hAnsi="Times New Roman" w:cs="Times New Roman"/>
          <w:sz w:val="24"/>
          <w:szCs w:val="24"/>
        </w:rPr>
      </w:pPr>
    </w:p>
    <w:p w14:paraId="18CB634F" w14:textId="4DAD7DE1" w:rsidR="00D95902" w:rsidRDefault="00D95902" w:rsidP="00506F83">
      <w:pPr>
        <w:spacing w:line="360" w:lineRule="auto"/>
        <w:rPr>
          <w:rFonts w:ascii="Times New Roman" w:hAnsi="Times New Roman" w:cs="Times New Roman"/>
          <w:sz w:val="24"/>
          <w:szCs w:val="24"/>
        </w:rPr>
      </w:pPr>
    </w:p>
    <w:p w14:paraId="13C2F2B6" w14:textId="38E5FF04" w:rsidR="00D95902" w:rsidRDefault="00D95902" w:rsidP="00506F83">
      <w:pPr>
        <w:spacing w:line="360" w:lineRule="auto"/>
        <w:rPr>
          <w:rFonts w:ascii="Times New Roman" w:hAnsi="Times New Roman" w:cs="Times New Roman"/>
          <w:sz w:val="24"/>
          <w:szCs w:val="24"/>
        </w:rPr>
      </w:pPr>
    </w:p>
    <w:p w14:paraId="6A75208E" w14:textId="2A6EDB34" w:rsidR="00D95902" w:rsidRDefault="00D95902" w:rsidP="00506F83">
      <w:pPr>
        <w:spacing w:line="360" w:lineRule="auto"/>
        <w:rPr>
          <w:rFonts w:ascii="Times New Roman" w:hAnsi="Times New Roman" w:cs="Times New Roman"/>
          <w:sz w:val="24"/>
          <w:szCs w:val="24"/>
        </w:rPr>
      </w:pPr>
    </w:p>
    <w:p w14:paraId="79DC17C7" w14:textId="0B892ED9" w:rsidR="00D95902" w:rsidRDefault="00D95902" w:rsidP="00506F83">
      <w:pPr>
        <w:spacing w:line="360" w:lineRule="auto"/>
        <w:rPr>
          <w:rFonts w:ascii="Times New Roman" w:hAnsi="Times New Roman" w:cs="Times New Roman"/>
          <w:sz w:val="24"/>
          <w:szCs w:val="24"/>
        </w:rPr>
      </w:pPr>
    </w:p>
    <w:p w14:paraId="28D6F08F" w14:textId="58D75A7D" w:rsidR="00D95902" w:rsidRDefault="00D95902" w:rsidP="00506F83">
      <w:pPr>
        <w:spacing w:line="360" w:lineRule="auto"/>
        <w:rPr>
          <w:rFonts w:ascii="Times New Roman" w:hAnsi="Times New Roman" w:cs="Times New Roman"/>
          <w:sz w:val="24"/>
          <w:szCs w:val="24"/>
        </w:rPr>
      </w:pPr>
    </w:p>
    <w:p w14:paraId="58B7649F" w14:textId="0E9C013B" w:rsidR="00D95902" w:rsidRDefault="00D95902" w:rsidP="00506F83">
      <w:pPr>
        <w:spacing w:line="360" w:lineRule="auto"/>
        <w:rPr>
          <w:rFonts w:ascii="Times New Roman" w:hAnsi="Times New Roman" w:cs="Times New Roman"/>
          <w:sz w:val="24"/>
          <w:szCs w:val="24"/>
        </w:rPr>
      </w:pPr>
    </w:p>
    <w:p w14:paraId="11E7E344" w14:textId="08066F57" w:rsidR="00D95902" w:rsidRDefault="00D95902" w:rsidP="00506F83">
      <w:pPr>
        <w:spacing w:line="360" w:lineRule="auto"/>
        <w:rPr>
          <w:rFonts w:ascii="Times New Roman" w:hAnsi="Times New Roman" w:cs="Times New Roman"/>
          <w:sz w:val="24"/>
          <w:szCs w:val="24"/>
        </w:rPr>
      </w:pPr>
    </w:p>
    <w:p w14:paraId="79EA0297" w14:textId="21725E95" w:rsidR="00D95902" w:rsidRDefault="00D95902" w:rsidP="00506F83">
      <w:pPr>
        <w:spacing w:line="360" w:lineRule="auto"/>
        <w:rPr>
          <w:rFonts w:ascii="Times New Roman" w:hAnsi="Times New Roman" w:cs="Times New Roman"/>
          <w:sz w:val="24"/>
          <w:szCs w:val="24"/>
        </w:rPr>
      </w:pPr>
    </w:p>
    <w:p w14:paraId="3BA33A31" w14:textId="7FFC4F40" w:rsidR="00D95902" w:rsidRDefault="00D95902" w:rsidP="00506F83">
      <w:pPr>
        <w:spacing w:line="360" w:lineRule="auto"/>
        <w:rPr>
          <w:rFonts w:ascii="Times New Roman" w:hAnsi="Times New Roman" w:cs="Times New Roman"/>
          <w:sz w:val="24"/>
          <w:szCs w:val="24"/>
        </w:rPr>
      </w:pPr>
    </w:p>
    <w:p w14:paraId="0D794835" w14:textId="00D3D9C5" w:rsidR="00D95902" w:rsidRDefault="00D95902" w:rsidP="00506F83">
      <w:pPr>
        <w:spacing w:line="360" w:lineRule="auto"/>
        <w:rPr>
          <w:rFonts w:ascii="Times New Roman" w:hAnsi="Times New Roman" w:cs="Times New Roman"/>
          <w:sz w:val="24"/>
          <w:szCs w:val="24"/>
        </w:rPr>
      </w:pPr>
    </w:p>
    <w:p w14:paraId="5A561D1A" w14:textId="34A753AD" w:rsidR="00D95902" w:rsidRDefault="00D95902" w:rsidP="00506F83">
      <w:pPr>
        <w:spacing w:line="360" w:lineRule="auto"/>
        <w:rPr>
          <w:rFonts w:ascii="Times New Roman" w:hAnsi="Times New Roman" w:cs="Times New Roman"/>
          <w:sz w:val="24"/>
          <w:szCs w:val="24"/>
        </w:rPr>
      </w:pPr>
    </w:p>
    <w:p w14:paraId="1241E200" w14:textId="77777777" w:rsidR="00D95902" w:rsidRPr="009B6BD1" w:rsidRDefault="00D95902" w:rsidP="00506F83">
      <w:pPr>
        <w:spacing w:line="360" w:lineRule="auto"/>
        <w:rPr>
          <w:rFonts w:ascii="Times New Roman" w:hAnsi="Times New Roman" w:cs="Times New Roman"/>
          <w:sz w:val="24"/>
          <w:szCs w:val="24"/>
        </w:rPr>
      </w:pPr>
    </w:p>
    <w:p w14:paraId="5CA724BB" w14:textId="58E598F0" w:rsidR="001C499D" w:rsidRPr="001C499D" w:rsidRDefault="001C499D" w:rsidP="001C499D">
      <w:pPr>
        <w:keepNext/>
        <w:keepLines/>
        <w:spacing w:before="400" w:after="40" w:line="360" w:lineRule="auto"/>
        <w:jc w:val="center"/>
        <w:rPr>
          <w:rFonts w:ascii="Times New Roman" w:eastAsia="Times New Roman" w:hAnsi="Times New Roman" w:cs="Times New Roman"/>
          <w:b/>
          <w:bCs/>
          <w:color w:val="1F4E79" w:themeColor="accent1" w:themeShade="80"/>
          <w:sz w:val="32"/>
          <w:szCs w:val="28"/>
        </w:rPr>
      </w:pPr>
      <w:r>
        <w:rPr>
          <w:rFonts w:ascii="Times New Roman" w:eastAsia="Times New Roman" w:hAnsi="Times New Roman" w:cs="Times New Roman"/>
          <w:b/>
          <w:bCs/>
          <w:color w:val="1F4E79" w:themeColor="accent1" w:themeShade="80"/>
          <w:sz w:val="32"/>
          <w:szCs w:val="28"/>
        </w:rPr>
        <w:lastRenderedPageBreak/>
        <w:t>APPROVAL</w:t>
      </w:r>
    </w:p>
    <w:p w14:paraId="75BC69DF" w14:textId="00B1167D" w:rsidR="00F643F9" w:rsidRPr="009B6BD1" w:rsidRDefault="00E77621" w:rsidP="00184A11">
      <w:pPr>
        <w:spacing w:line="360" w:lineRule="auto"/>
        <w:jc w:val="both"/>
        <w:rPr>
          <w:rFonts w:ascii="Times New Roman" w:hAnsi="Times New Roman" w:cs="Times New Roman"/>
          <w:sz w:val="24"/>
          <w:szCs w:val="24"/>
        </w:rPr>
      </w:pPr>
      <w:r w:rsidRPr="009B6BD1">
        <w:rPr>
          <w:rFonts w:ascii="Times New Roman" w:hAnsi="Times New Roman" w:cs="Times New Roman"/>
          <w:sz w:val="24"/>
          <w:szCs w:val="24"/>
        </w:rPr>
        <w:t>“Th</w:t>
      </w:r>
      <w:r w:rsidR="00374C8C" w:rsidRPr="009B6BD1">
        <w:rPr>
          <w:rFonts w:ascii="Times New Roman" w:hAnsi="Times New Roman" w:cs="Times New Roman"/>
          <w:sz w:val="24"/>
          <w:szCs w:val="24"/>
        </w:rPr>
        <w:t>is</w:t>
      </w:r>
      <w:r w:rsidR="00D20D6A">
        <w:rPr>
          <w:rFonts w:ascii="Times New Roman" w:hAnsi="Times New Roman" w:cs="Times New Roman"/>
          <w:sz w:val="24"/>
          <w:szCs w:val="24"/>
        </w:rPr>
        <w:t xml:space="preserve"> </w:t>
      </w:r>
      <w:r w:rsidR="00374C8C" w:rsidRPr="009B6BD1">
        <w:rPr>
          <w:rFonts w:ascii="Times New Roman" w:hAnsi="Times New Roman" w:cs="Times New Roman"/>
          <w:sz w:val="24"/>
          <w:szCs w:val="24"/>
        </w:rPr>
        <w:t xml:space="preserve">dissertation title </w:t>
      </w:r>
      <w:r w:rsidR="00374C8C" w:rsidRPr="009B6BD1">
        <w:rPr>
          <w:rFonts w:ascii="Times New Roman" w:eastAsia="Times New Roman" w:hAnsi="Times New Roman" w:cs="Times New Roman"/>
          <w:b/>
          <w:sz w:val="24"/>
          <w:szCs w:val="24"/>
        </w:rPr>
        <w:t>ANALYSIS, DESIGN AND IMPLEMENTATION OF</w:t>
      </w:r>
      <w:r w:rsidR="00D95902">
        <w:rPr>
          <w:rFonts w:ascii="Times New Roman" w:eastAsia="Times New Roman" w:hAnsi="Times New Roman" w:cs="Times New Roman"/>
          <w:b/>
          <w:sz w:val="24"/>
          <w:szCs w:val="24"/>
        </w:rPr>
        <w:t xml:space="preserve"> </w:t>
      </w:r>
      <w:r w:rsidR="001C499D">
        <w:rPr>
          <w:rFonts w:ascii="Times New Roman" w:eastAsia="Times New Roman" w:hAnsi="Times New Roman" w:cs="Times New Roman"/>
          <w:b/>
          <w:sz w:val="24"/>
          <w:szCs w:val="24"/>
        </w:rPr>
        <w:t>EVANGELICAL RESTAURATION</w:t>
      </w:r>
      <w:r w:rsidR="00374C8C" w:rsidRPr="009B6BD1">
        <w:rPr>
          <w:rFonts w:ascii="Times New Roman" w:eastAsia="Times New Roman" w:hAnsi="Times New Roman" w:cs="Times New Roman"/>
          <w:b/>
          <w:sz w:val="24"/>
          <w:szCs w:val="24"/>
        </w:rPr>
        <w:t xml:space="preserve"> CHURCH INFORMATIONS SYSTEM</w:t>
      </w:r>
      <w:r w:rsidRPr="009B6BD1">
        <w:rPr>
          <w:rFonts w:ascii="Times New Roman" w:hAnsi="Times New Roman" w:cs="Times New Roman"/>
          <w:sz w:val="24"/>
          <w:szCs w:val="24"/>
        </w:rPr>
        <w:t xml:space="preserve"> has been done under my</w:t>
      </w:r>
      <w:r w:rsidR="00D95902">
        <w:rPr>
          <w:rFonts w:ascii="Times New Roman" w:hAnsi="Times New Roman" w:cs="Times New Roman"/>
          <w:sz w:val="24"/>
          <w:szCs w:val="24"/>
        </w:rPr>
        <w:t xml:space="preserve"> </w:t>
      </w:r>
      <w:r w:rsidRPr="009B6BD1">
        <w:rPr>
          <w:rFonts w:ascii="Times New Roman" w:hAnsi="Times New Roman" w:cs="Times New Roman"/>
          <w:sz w:val="24"/>
          <w:szCs w:val="24"/>
        </w:rPr>
        <w:t>supervisio</w:t>
      </w:r>
      <w:r w:rsidR="00665CBD" w:rsidRPr="009B6BD1">
        <w:rPr>
          <w:rFonts w:ascii="Times New Roman" w:hAnsi="Times New Roman" w:cs="Times New Roman"/>
          <w:sz w:val="24"/>
          <w:szCs w:val="24"/>
        </w:rPr>
        <w:t>n and submitted for examination with</w:t>
      </w:r>
      <w:r w:rsidR="0069554B" w:rsidRPr="009B6BD1">
        <w:rPr>
          <w:rFonts w:ascii="Times New Roman" w:hAnsi="Times New Roman" w:cs="Times New Roman"/>
          <w:sz w:val="24"/>
          <w:szCs w:val="24"/>
        </w:rPr>
        <w:t xml:space="preserve"> </w:t>
      </w:r>
      <w:r w:rsidR="00665CBD" w:rsidRPr="009B6BD1">
        <w:rPr>
          <w:rFonts w:ascii="Times New Roman" w:hAnsi="Times New Roman" w:cs="Times New Roman"/>
          <w:sz w:val="24"/>
          <w:szCs w:val="24"/>
        </w:rPr>
        <w:t xml:space="preserve">my </w:t>
      </w:r>
      <w:r w:rsidRPr="009B6BD1">
        <w:rPr>
          <w:rFonts w:ascii="Times New Roman" w:hAnsi="Times New Roman" w:cs="Times New Roman"/>
          <w:sz w:val="24"/>
          <w:szCs w:val="24"/>
        </w:rPr>
        <w:t xml:space="preserve">(our) </w:t>
      </w:r>
      <w:r w:rsidR="00D95902" w:rsidRPr="009B6BD1">
        <w:rPr>
          <w:rFonts w:ascii="Times New Roman" w:hAnsi="Times New Roman" w:cs="Times New Roman"/>
          <w:sz w:val="24"/>
          <w:szCs w:val="24"/>
        </w:rPr>
        <w:t>approval.</w:t>
      </w:r>
    </w:p>
    <w:p w14:paraId="5836936F" w14:textId="77777777" w:rsidR="00F46620" w:rsidRPr="009B6BD1" w:rsidRDefault="00021460" w:rsidP="00D95902">
      <w:pPr>
        <w:spacing w:line="360" w:lineRule="auto"/>
        <w:jc w:val="both"/>
        <w:rPr>
          <w:rFonts w:ascii="Times New Roman" w:hAnsi="Times New Roman" w:cs="Times New Roman"/>
          <w:sz w:val="24"/>
          <w:szCs w:val="24"/>
        </w:rPr>
      </w:pPr>
      <w:r w:rsidRPr="009B6BD1">
        <w:rPr>
          <w:rFonts w:ascii="Times New Roman" w:hAnsi="Times New Roman" w:cs="Times New Roman"/>
          <w:sz w:val="24"/>
          <w:szCs w:val="24"/>
        </w:rPr>
        <w:t>Supervisor</w:t>
      </w:r>
      <w:r w:rsidR="00F46620" w:rsidRPr="009B6BD1">
        <w:rPr>
          <w:rFonts w:ascii="Times New Roman" w:hAnsi="Times New Roman" w:cs="Times New Roman"/>
          <w:sz w:val="24"/>
          <w:szCs w:val="24"/>
        </w:rPr>
        <w:t xml:space="preserve"> </w:t>
      </w:r>
      <w:r w:rsidR="008938DF" w:rsidRPr="009B6BD1">
        <w:rPr>
          <w:rFonts w:ascii="Times New Roman" w:hAnsi="Times New Roman" w:cs="Times New Roman"/>
          <w:sz w:val="24"/>
          <w:szCs w:val="24"/>
        </w:rPr>
        <w:t xml:space="preserve">UWANTEGE </w:t>
      </w:r>
      <w:r w:rsidR="008938DF" w:rsidRPr="009B6BD1">
        <w:rPr>
          <w:rFonts w:ascii="Times New Roman" w:hAnsi="Times New Roman" w:cs="Times New Roman"/>
          <w:b/>
          <w:sz w:val="24"/>
          <w:szCs w:val="24"/>
        </w:rPr>
        <w:t>Oliver</w:t>
      </w:r>
    </w:p>
    <w:p w14:paraId="40C2FA3E" w14:textId="77777777" w:rsidR="00021460" w:rsidRPr="009B6BD1" w:rsidRDefault="00021460" w:rsidP="00D95902">
      <w:pPr>
        <w:spacing w:line="360" w:lineRule="auto"/>
        <w:jc w:val="both"/>
        <w:rPr>
          <w:rFonts w:ascii="Times New Roman" w:hAnsi="Times New Roman" w:cs="Times New Roman"/>
          <w:sz w:val="24"/>
          <w:szCs w:val="24"/>
        </w:rPr>
      </w:pPr>
      <w:r w:rsidRPr="009B6BD1">
        <w:rPr>
          <w:rFonts w:ascii="Times New Roman" w:hAnsi="Times New Roman" w:cs="Times New Roman"/>
          <w:sz w:val="24"/>
          <w:szCs w:val="24"/>
        </w:rPr>
        <w:t>Signature ………………………………………….</w:t>
      </w:r>
    </w:p>
    <w:p w14:paraId="1306EC1A" w14:textId="4ED2B661" w:rsidR="00F643F9" w:rsidRDefault="00021460" w:rsidP="00D95902">
      <w:pPr>
        <w:spacing w:line="360" w:lineRule="auto"/>
        <w:jc w:val="both"/>
        <w:rPr>
          <w:rFonts w:ascii="Times New Roman" w:hAnsi="Times New Roman" w:cs="Times New Roman"/>
          <w:sz w:val="24"/>
          <w:szCs w:val="24"/>
        </w:rPr>
      </w:pPr>
      <w:r w:rsidRPr="009B6BD1">
        <w:rPr>
          <w:rFonts w:ascii="Times New Roman" w:hAnsi="Times New Roman" w:cs="Times New Roman"/>
          <w:sz w:val="24"/>
          <w:szCs w:val="24"/>
        </w:rPr>
        <w:t>Date……………………</w:t>
      </w:r>
      <w:r w:rsidR="00C85294" w:rsidRPr="009B6BD1">
        <w:rPr>
          <w:rFonts w:ascii="Times New Roman" w:hAnsi="Times New Roman" w:cs="Times New Roman"/>
          <w:sz w:val="24"/>
          <w:szCs w:val="24"/>
        </w:rPr>
        <w:t>…. -</w:t>
      </w:r>
      <w:r w:rsidRPr="009B6BD1">
        <w:rPr>
          <w:rFonts w:ascii="Times New Roman" w:hAnsi="Times New Roman" w:cs="Times New Roman"/>
          <w:sz w:val="24"/>
          <w:szCs w:val="24"/>
        </w:rPr>
        <w:t>…………-……………..</w:t>
      </w:r>
    </w:p>
    <w:p w14:paraId="04AB8B46" w14:textId="440A9C59" w:rsidR="001C499D" w:rsidRDefault="001C499D" w:rsidP="00D95902">
      <w:pPr>
        <w:spacing w:line="360" w:lineRule="auto"/>
        <w:jc w:val="both"/>
        <w:rPr>
          <w:rFonts w:ascii="Times New Roman" w:hAnsi="Times New Roman" w:cs="Times New Roman"/>
          <w:sz w:val="24"/>
          <w:szCs w:val="24"/>
        </w:rPr>
      </w:pPr>
    </w:p>
    <w:p w14:paraId="661CEAB5" w14:textId="7E64FC90" w:rsidR="001C499D" w:rsidRDefault="001C499D" w:rsidP="00D95902">
      <w:pPr>
        <w:spacing w:line="360" w:lineRule="auto"/>
        <w:jc w:val="both"/>
        <w:rPr>
          <w:rFonts w:ascii="Times New Roman" w:hAnsi="Times New Roman" w:cs="Times New Roman"/>
          <w:sz w:val="24"/>
          <w:szCs w:val="24"/>
        </w:rPr>
      </w:pPr>
    </w:p>
    <w:p w14:paraId="033A2637" w14:textId="68D8AFDE" w:rsidR="001C499D" w:rsidRDefault="001C499D" w:rsidP="00D95902">
      <w:pPr>
        <w:spacing w:line="360" w:lineRule="auto"/>
        <w:jc w:val="both"/>
        <w:rPr>
          <w:rFonts w:ascii="Times New Roman" w:hAnsi="Times New Roman" w:cs="Times New Roman"/>
          <w:sz w:val="24"/>
          <w:szCs w:val="24"/>
        </w:rPr>
      </w:pPr>
    </w:p>
    <w:p w14:paraId="5BDFD814" w14:textId="35714E7C" w:rsidR="001C499D" w:rsidRDefault="001C499D" w:rsidP="00D95902">
      <w:pPr>
        <w:spacing w:line="360" w:lineRule="auto"/>
        <w:jc w:val="both"/>
        <w:rPr>
          <w:rFonts w:ascii="Times New Roman" w:hAnsi="Times New Roman" w:cs="Times New Roman"/>
          <w:sz w:val="24"/>
          <w:szCs w:val="24"/>
        </w:rPr>
      </w:pPr>
    </w:p>
    <w:p w14:paraId="56DCAF01" w14:textId="6B32AFE6" w:rsidR="001C499D" w:rsidRDefault="001C499D" w:rsidP="00D95902">
      <w:pPr>
        <w:spacing w:line="360" w:lineRule="auto"/>
        <w:jc w:val="both"/>
        <w:rPr>
          <w:rFonts w:ascii="Times New Roman" w:hAnsi="Times New Roman" w:cs="Times New Roman"/>
          <w:sz w:val="24"/>
          <w:szCs w:val="24"/>
        </w:rPr>
      </w:pPr>
    </w:p>
    <w:p w14:paraId="1292F209" w14:textId="2A5BF0E7" w:rsidR="001C499D" w:rsidRDefault="001C499D" w:rsidP="00D95902">
      <w:pPr>
        <w:spacing w:line="360" w:lineRule="auto"/>
        <w:jc w:val="both"/>
        <w:rPr>
          <w:rFonts w:ascii="Times New Roman" w:hAnsi="Times New Roman" w:cs="Times New Roman"/>
          <w:sz w:val="24"/>
          <w:szCs w:val="24"/>
        </w:rPr>
      </w:pPr>
    </w:p>
    <w:p w14:paraId="24359926" w14:textId="3741085E" w:rsidR="001C499D" w:rsidRDefault="001C499D" w:rsidP="00D95902">
      <w:pPr>
        <w:spacing w:line="360" w:lineRule="auto"/>
        <w:jc w:val="both"/>
        <w:rPr>
          <w:rFonts w:ascii="Times New Roman" w:hAnsi="Times New Roman" w:cs="Times New Roman"/>
          <w:sz w:val="24"/>
          <w:szCs w:val="24"/>
        </w:rPr>
      </w:pPr>
    </w:p>
    <w:p w14:paraId="54EAD584" w14:textId="500DFAD9" w:rsidR="001C499D" w:rsidRDefault="001C499D" w:rsidP="00D95902">
      <w:pPr>
        <w:spacing w:line="360" w:lineRule="auto"/>
        <w:jc w:val="both"/>
        <w:rPr>
          <w:rFonts w:ascii="Times New Roman" w:hAnsi="Times New Roman" w:cs="Times New Roman"/>
          <w:sz w:val="24"/>
          <w:szCs w:val="24"/>
        </w:rPr>
      </w:pPr>
    </w:p>
    <w:p w14:paraId="435D4520" w14:textId="6C31C4D9" w:rsidR="001C499D" w:rsidRDefault="001C499D" w:rsidP="00D95902">
      <w:pPr>
        <w:spacing w:line="360" w:lineRule="auto"/>
        <w:jc w:val="both"/>
        <w:rPr>
          <w:rFonts w:ascii="Times New Roman" w:hAnsi="Times New Roman" w:cs="Times New Roman"/>
          <w:sz w:val="24"/>
          <w:szCs w:val="24"/>
        </w:rPr>
      </w:pPr>
    </w:p>
    <w:p w14:paraId="4C59AC12" w14:textId="272B1677" w:rsidR="001C499D" w:rsidRDefault="001C499D" w:rsidP="00D95902">
      <w:pPr>
        <w:spacing w:line="360" w:lineRule="auto"/>
        <w:jc w:val="both"/>
        <w:rPr>
          <w:rFonts w:ascii="Times New Roman" w:hAnsi="Times New Roman" w:cs="Times New Roman"/>
          <w:sz w:val="24"/>
          <w:szCs w:val="24"/>
        </w:rPr>
      </w:pPr>
    </w:p>
    <w:p w14:paraId="3B09AA99" w14:textId="7CE2817A" w:rsidR="001C499D" w:rsidRDefault="001C499D" w:rsidP="00D95902">
      <w:pPr>
        <w:spacing w:line="360" w:lineRule="auto"/>
        <w:jc w:val="both"/>
        <w:rPr>
          <w:rFonts w:ascii="Times New Roman" w:hAnsi="Times New Roman" w:cs="Times New Roman"/>
          <w:sz w:val="24"/>
          <w:szCs w:val="24"/>
        </w:rPr>
      </w:pPr>
    </w:p>
    <w:p w14:paraId="188E139E" w14:textId="1D935643" w:rsidR="001C499D" w:rsidRDefault="001C499D" w:rsidP="00D95902">
      <w:pPr>
        <w:spacing w:line="360" w:lineRule="auto"/>
        <w:jc w:val="both"/>
        <w:rPr>
          <w:rFonts w:ascii="Times New Roman" w:hAnsi="Times New Roman" w:cs="Times New Roman"/>
          <w:sz w:val="24"/>
          <w:szCs w:val="24"/>
        </w:rPr>
      </w:pPr>
    </w:p>
    <w:p w14:paraId="38611538" w14:textId="7F77C6C1" w:rsidR="001C499D" w:rsidRDefault="001C499D" w:rsidP="00D95902">
      <w:pPr>
        <w:spacing w:line="360" w:lineRule="auto"/>
        <w:jc w:val="both"/>
        <w:rPr>
          <w:rFonts w:ascii="Times New Roman" w:hAnsi="Times New Roman" w:cs="Times New Roman"/>
          <w:sz w:val="24"/>
          <w:szCs w:val="24"/>
        </w:rPr>
      </w:pPr>
    </w:p>
    <w:p w14:paraId="3110C9E8" w14:textId="6C1EA36B" w:rsidR="001C499D" w:rsidRDefault="001C499D" w:rsidP="00D95902">
      <w:pPr>
        <w:spacing w:line="360" w:lineRule="auto"/>
        <w:jc w:val="both"/>
        <w:rPr>
          <w:rFonts w:ascii="Times New Roman" w:hAnsi="Times New Roman" w:cs="Times New Roman"/>
          <w:sz w:val="24"/>
          <w:szCs w:val="24"/>
        </w:rPr>
      </w:pPr>
    </w:p>
    <w:p w14:paraId="6E702D6A" w14:textId="77777777" w:rsidR="001C499D" w:rsidRPr="009B6BD1" w:rsidRDefault="001C499D" w:rsidP="00D95902">
      <w:pPr>
        <w:spacing w:line="360" w:lineRule="auto"/>
        <w:jc w:val="both"/>
        <w:rPr>
          <w:rFonts w:ascii="Times New Roman" w:hAnsi="Times New Roman" w:cs="Times New Roman"/>
          <w:i/>
          <w:sz w:val="24"/>
          <w:szCs w:val="24"/>
        </w:rPr>
      </w:pPr>
    </w:p>
    <w:p w14:paraId="0B6C0523" w14:textId="6407BEBF" w:rsidR="001C499D" w:rsidRDefault="001C499D" w:rsidP="00506F83">
      <w:pPr>
        <w:spacing w:line="360" w:lineRule="auto"/>
        <w:jc w:val="both"/>
        <w:rPr>
          <w:rFonts w:ascii="Times New Roman" w:hAnsi="Times New Roman" w:cs="Times New Roman"/>
          <w:i/>
          <w:sz w:val="24"/>
          <w:szCs w:val="24"/>
        </w:rPr>
      </w:pPr>
    </w:p>
    <w:p w14:paraId="182D8BD1" w14:textId="26599004" w:rsidR="006D422D" w:rsidRDefault="006D422D" w:rsidP="00506F83">
      <w:pPr>
        <w:spacing w:line="360" w:lineRule="auto"/>
        <w:jc w:val="both"/>
        <w:rPr>
          <w:rFonts w:ascii="Times New Roman" w:hAnsi="Times New Roman" w:cs="Times New Roman"/>
          <w:i/>
          <w:sz w:val="24"/>
          <w:szCs w:val="24"/>
        </w:rPr>
      </w:pPr>
    </w:p>
    <w:p w14:paraId="54F6C10B" w14:textId="77777777" w:rsidR="006D422D" w:rsidRDefault="006D422D" w:rsidP="00506F83">
      <w:pPr>
        <w:spacing w:line="360" w:lineRule="auto"/>
        <w:jc w:val="both"/>
        <w:rPr>
          <w:rFonts w:ascii="Times New Roman" w:hAnsi="Times New Roman" w:cs="Times New Roman"/>
          <w:i/>
          <w:sz w:val="24"/>
          <w:szCs w:val="24"/>
        </w:rPr>
      </w:pPr>
    </w:p>
    <w:p w14:paraId="0F5625D6" w14:textId="5C6CE52C" w:rsidR="001C499D" w:rsidRPr="001C499D" w:rsidRDefault="001C499D" w:rsidP="001C499D">
      <w:pPr>
        <w:keepNext/>
        <w:keepLines/>
        <w:spacing w:before="400" w:after="40" w:line="360" w:lineRule="auto"/>
        <w:jc w:val="center"/>
        <w:rPr>
          <w:rFonts w:ascii="Times New Roman" w:eastAsia="Times New Roman" w:hAnsi="Times New Roman" w:cs="Times New Roman"/>
          <w:b/>
          <w:bCs/>
          <w:color w:val="1F4E79" w:themeColor="accent1" w:themeShade="80"/>
          <w:sz w:val="32"/>
          <w:szCs w:val="28"/>
        </w:rPr>
      </w:pPr>
      <w:r>
        <w:rPr>
          <w:rFonts w:ascii="Times New Roman" w:eastAsia="Times New Roman" w:hAnsi="Times New Roman" w:cs="Times New Roman"/>
          <w:b/>
          <w:bCs/>
          <w:color w:val="1F4E79" w:themeColor="accent1" w:themeShade="80"/>
          <w:sz w:val="32"/>
          <w:szCs w:val="28"/>
        </w:rPr>
        <w:lastRenderedPageBreak/>
        <w:t>COPYRIGHT</w:t>
      </w:r>
    </w:p>
    <w:p w14:paraId="32031E50" w14:textId="77777777" w:rsidR="001C499D" w:rsidRDefault="00E77621" w:rsidP="001C499D">
      <w:pPr>
        <w:spacing w:after="0" w:line="360" w:lineRule="auto"/>
        <w:jc w:val="both"/>
        <w:rPr>
          <w:rFonts w:ascii="Times New Roman" w:hAnsi="Times New Roman" w:cs="Times New Roman"/>
          <w:iCs/>
          <w:sz w:val="24"/>
          <w:szCs w:val="24"/>
        </w:rPr>
      </w:pPr>
      <w:r w:rsidRPr="001C499D">
        <w:rPr>
          <w:rFonts w:ascii="Times New Roman" w:hAnsi="Times New Roman" w:cs="Times New Roman"/>
          <w:iCs/>
          <w:sz w:val="24"/>
          <w:szCs w:val="24"/>
        </w:rPr>
        <w:t xml:space="preserve">Copyright Reserved by the author. The text is Copyright © </w:t>
      </w:r>
      <w:r w:rsidR="001C499D" w:rsidRPr="001C499D">
        <w:rPr>
          <w:rFonts w:ascii="Times New Roman" w:hAnsi="Times New Roman" w:cs="Times New Roman"/>
          <w:iCs/>
          <w:sz w:val="24"/>
          <w:szCs w:val="24"/>
        </w:rPr>
        <w:t>2020</w:t>
      </w:r>
      <w:r w:rsidR="001C499D">
        <w:rPr>
          <w:rFonts w:ascii="Times New Roman" w:hAnsi="Times New Roman" w:cs="Times New Roman"/>
          <w:iCs/>
          <w:sz w:val="24"/>
          <w:szCs w:val="24"/>
        </w:rPr>
        <w:t>.</w:t>
      </w:r>
    </w:p>
    <w:p w14:paraId="4773AA7F" w14:textId="3B6F230D" w:rsidR="00EE1BB1" w:rsidRPr="001C499D" w:rsidRDefault="001C499D" w:rsidP="001C499D">
      <w:pPr>
        <w:spacing w:after="0" w:line="360" w:lineRule="auto"/>
        <w:jc w:val="both"/>
        <w:rPr>
          <w:rFonts w:ascii="Times New Roman" w:hAnsi="Times New Roman" w:cs="Times New Roman"/>
          <w:iCs/>
          <w:sz w:val="24"/>
          <w:szCs w:val="24"/>
        </w:rPr>
      </w:pPr>
      <w:r w:rsidRPr="00A06389">
        <w:rPr>
          <w:rFonts w:ascii="Times New Roman" w:hAnsi="Times New Roman" w:cs="Times New Roman"/>
          <w:b/>
          <w:sz w:val="24"/>
          <w:szCs w:val="24"/>
        </w:rPr>
        <w:t xml:space="preserve">BUTELEZI PONGA </w:t>
      </w:r>
      <w:r w:rsidRPr="001C499D">
        <w:rPr>
          <w:rFonts w:ascii="Times New Roman" w:hAnsi="Times New Roman" w:cs="Times New Roman"/>
          <w:b/>
          <w:sz w:val="24"/>
          <w:szCs w:val="24"/>
        </w:rPr>
        <w:t>Julienne</w:t>
      </w:r>
      <w:r w:rsidRPr="001C499D">
        <w:rPr>
          <w:rFonts w:ascii="Times New Roman" w:hAnsi="Times New Roman" w:cs="Times New Roman"/>
          <w:iCs/>
          <w:sz w:val="24"/>
          <w:szCs w:val="24"/>
        </w:rPr>
        <w:t xml:space="preserve"> </w:t>
      </w:r>
      <w:r>
        <w:rPr>
          <w:rFonts w:ascii="Times New Roman" w:hAnsi="Times New Roman" w:cs="Times New Roman"/>
          <w:iCs/>
          <w:sz w:val="24"/>
          <w:szCs w:val="24"/>
        </w:rPr>
        <w:t xml:space="preserve">and </w:t>
      </w:r>
      <w:r w:rsidRPr="001C499D">
        <w:rPr>
          <w:rFonts w:ascii="Times New Roman" w:hAnsi="Times New Roman" w:cs="Times New Roman"/>
          <w:b/>
          <w:bCs/>
          <w:iCs/>
          <w:sz w:val="24"/>
          <w:szCs w:val="24"/>
        </w:rPr>
        <w:t>CHIRUZA BISIMWA Grace</w:t>
      </w:r>
      <w:r>
        <w:rPr>
          <w:rFonts w:ascii="Times New Roman" w:hAnsi="Times New Roman" w:cs="Times New Roman"/>
          <w:iCs/>
          <w:sz w:val="24"/>
          <w:szCs w:val="24"/>
        </w:rPr>
        <w:t xml:space="preserve"> </w:t>
      </w:r>
      <w:r w:rsidR="00E77621" w:rsidRPr="001C499D">
        <w:rPr>
          <w:rFonts w:ascii="Times New Roman" w:hAnsi="Times New Roman" w:cs="Times New Roman"/>
          <w:iCs/>
          <w:sz w:val="24"/>
          <w:szCs w:val="24"/>
        </w:rPr>
        <w:t xml:space="preserve">of the </w:t>
      </w:r>
      <w:r w:rsidRPr="001C499D">
        <w:rPr>
          <w:rFonts w:ascii="Times New Roman" w:hAnsi="Times New Roman" w:cs="Times New Roman"/>
          <w:iCs/>
          <w:sz w:val="24"/>
          <w:szCs w:val="24"/>
        </w:rPr>
        <w:t>work.</w:t>
      </w:r>
      <w:r w:rsidR="00E77621" w:rsidRPr="001C499D">
        <w:rPr>
          <w:rFonts w:ascii="Times New Roman" w:hAnsi="Times New Roman" w:cs="Times New Roman"/>
          <w:iCs/>
          <w:sz w:val="24"/>
          <w:szCs w:val="24"/>
        </w:rPr>
        <w:t xml:space="preserve"> All rights Reserved. No part of this Dissertation may be reproduced or transmitted without prior written permission of the author</w:t>
      </w:r>
      <w:r w:rsidR="00E77621" w:rsidRPr="009B6BD1">
        <w:rPr>
          <w:rFonts w:ascii="Times New Roman" w:hAnsi="Times New Roman" w:cs="Times New Roman"/>
          <w:i/>
          <w:sz w:val="24"/>
          <w:szCs w:val="24"/>
        </w:rPr>
        <w:t>.</w:t>
      </w:r>
    </w:p>
    <w:p w14:paraId="63725303" w14:textId="33E790DA" w:rsidR="00506F83" w:rsidRDefault="00506F83" w:rsidP="00506F83">
      <w:pPr>
        <w:spacing w:line="360" w:lineRule="auto"/>
        <w:jc w:val="both"/>
        <w:rPr>
          <w:rFonts w:ascii="Times New Roman" w:hAnsi="Times New Roman" w:cs="Times New Roman"/>
          <w:i/>
          <w:sz w:val="24"/>
          <w:szCs w:val="24"/>
        </w:rPr>
      </w:pPr>
    </w:p>
    <w:p w14:paraId="55ACD136" w14:textId="61E2F289" w:rsidR="00506F83" w:rsidRDefault="00506F83" w:rsidP="00506F83">
      <w:pPr>
        <w:spacing w:line="360" w:lineRule="auto"/>
        <w:jc w:val="both"/>
        <w:rPr>
          <w:rFonts w:ascii="Times New Roman" w:hAnsi="Times New Roman" w:cs="Times New Roman"/>
          <w:i/>
          <w:sz w:val="24"/>
          <w:szCs w:val="24"/>
        </w:rPr>
      </w:pPr>
    </w:p>
    <w:p w14:paraId="5A7F5D84" w14:textId="58B78068" w:rsidR="00506F83" w:rsidRDefault="00506F83" w:rsidP="00506F83">
      <w:pPr>
        <w:spacing w:line="360" w:lineRule="auto"/>
        <w:jc w:val="both"/>
        <w:rPr>
          <w:rFonts w:ascii="Times New Roman" w:hAnsi="Times New Roman" w:cs="Times New Roman"/>
          <w:i/>
          <w:sz w:val="24"/>
          <w:szCs w:val="24"/>
        </w:rPr>
      </w:pPr>
    </w:p>
    <w:p w14:paraId="12C5EDD3" w14:textId="4E417B89" w:rsidR="00D95902" w:rsidRDefault="00D95902" w:rsidP="00506F83">
      <w:pPr>
        <w:spacing w:line="360" w:lineRule="auto"/>
        <w:jc w:val="both"/>
        <w:rPr>
          <w:rFonts w:ascii="Times New Roman" w:hAnsi="Times New Roman" w:cs="Times New Roman"/>
          <w:i/>
          <w:sz w:val="24"/>
          <w:szCs w:val="24"/>
        </w:rPr>
      </w:pPr>
    </w:p>
    <w:p w14:paraId="412D2657" w14:textId="7C249CD6" w:rsidR="00D95902" w:rsidRDefault="00D95902" w:rsidP="00506F83">
      <w:pPr>
        <w:spacing w:line="360" w:lineRule="auto"/>
        <w:jc w:val="both"/>
        <w:rPr>
          <w:rFonts w:ascii="Times New Roman" w:hAnsi="Times New Roman" w:cs="Times New Roman"/>
          <w:i/>
          <w:sz w:val="24"/>
          <w:szCs w:val="24"/>
        </w:rPr>
      </w:pPr>
    </w:p>
    <w:p w14:paraId="23A1B7A7" w14:textId="0E0F4987" w:rsidR="00D95902" w:rsidRDefault="00D95902" w:rsidP="00506F83">
      <w:pPr>
        <w:spacing w:line="360" w:lineRule="auto"/>
        <w:jc w:val="both"/>
        <w:rPr>
          <w:rFonts w:ascii="Times New Roman" w:hAnsi="Times New Roman" w:cs="Times New Roman"/>
          <w:i/>
          <w:sz w:val="24"/>
          <w:szCs w:val="24"/>
        </w:rPr>
      </w:pPr>
    </w:p>
    <w:p w14:paraId="7B847AEF" w14:textId="246D1A30" w:rsidR="00D95902" w:rsidRDefault="00D95902" w:rsidP="00506F83">
      <w:pPr>
        <w:spacing w:line="360" w:lineRule="auto"/>
        <w:jc w:val="both"/>
        <w:rPr>
          <w:rFonts w:ascii="Times New Roman" w:hAnsi="Times New Roman" w:cs="Times New Roman"/>
          <w:i/>
          <w:sz w:val="24"/>
          <w:szCs w:val="24"/>
        </w:rPr>
      </w:pPr>
    </w:p>
    <w:p w14:paraId="0892648E" w14:textId="73284924" w:rsidR="00D95902" w:rsidRDefault="00D95902" w:rsidP="00506F83">
      <w:pPr>
        <w:spacing w:line="360" w:lineRule="auto"/>
        <w:jc w:val="both"/>
        <w:rPr>
          <w:rFonts w:ascii="Times New Roman" w:hAnsi="Times New Roman" w:cs="Times New Roman"/>
          <w:i/>
          <w:sz w:val="24"/>
          <w:szCs w:val="24"/>
        </w:rPr>
      </w:pPr>
    </w:p>
    <w:p w14:paraId="6B8AD4B3" w14:textId="480EC326" w:rsidR="00D95902" w:rsidRDefault="00D95902" w:rsidP="00506F83">
      <w:pPr>
        <w:spacing w:line="360" w:lineRule="auto"/>
        <w:jc w:val="both"/>
        <w:rPr>
          <w:rFonts w:ascii="Times New Roman" w:hAnsi="Times New Roman" w:cs="Times New Roman"/>
          <w:i/>
          <w:sz w:val="24"/>
          <w:szCs w:val="24"/>
        </w:rPr>
      </w:pPr>
    </w:p>
    <w:p w14:paraId="796166D6" w14:textId="28B31E5F" w:rsidR="00D95902" w:rsidRDefault="00D95902" w:rsidP="00506F83">
      <w:pPr>
        <w:spacing w:line="360" w:lineRule="auto"/>
        <w:jc w:val="both"/>
        <w:rPr>
          <w:rFonts w:ascii="Times New Roman" w:hAnsi="Times New Roman" w:cs="Times New Roman"/>
          <w:i/>
          <w:sz w:val="24"/>
          <w:szCs w:val="24"/>
        </w:rPr>
      </w:pPr>
    </w:p>
    <w:p w14:paraId="7AA0FB73" w14:textId="0CDB5BEC" w:rsidR="00D95902" w:rsidRDefault="00D95902" w:rsidP="00506F83">
      <w:pPr>
        <w:spacing w:line="360" w:lineRule="auto"/>
        <w:jc w:val="both"/>
        <w:rPr>
          <w:rFonts w:ascii="Times New Roman" w:hAnsi="Times New Roman" w:cs="Times New Roman"/>
          <w:i/>
          <w:sz w:val="24"/>
          <w:szCs w:val="24"/>
        </w:rPr>
      </w:pPr>
    </w:p>
    <w:p w14:paraId="56622B00" w14:textId="0F1876AB" w:rsidR="00D95902" w:rsidRDefault="00D95902" w:rsidP="00506F83">
      <w:pPr>
        <w:spacing w:line="360" w:lineRule="auto"/>
        <w:jc w:val="both"/>
        <w:rPr>
          <w:rFonts w:ascii="Times New Roman" w:hAnsi="Times New Roman" w:cs="Times New Roman"/>
          <w:i/>
          <w:sz w:val="24"/>
          <w:szCs w:val="24"/>
        </w:rPr>
      </w:pPr>
    </w:p>
    <w:p w14:paraId="388D4587" w14:textId="1EB129DB" w:rsidR="00D95902" w:rsidRDefault="00D95902" w:rsidP="00506F83">
      <w:pPr>
        <w:spacing w:line="360" w:lineRule="auto"/>
        <w:jc w:val="both"/>
        <w:rPr>
          <w:rFonts w:ascii="Times New Roman" w:hAnsi="Times New Roman" w:cs="Times New Roman"/>
          <w:i/>
          <w:sz w:val="24"/>
          <w:szCs w:val="24"/>
        </w:rPr>
      </w:pPr>
    </w:p>
    <w:p w14:paraId="0D9F79EC" w14:textId="0E0D8398" w:rsidR="00D95902" w:rsidRDefault="00D95902" w:rsidP="00506F83">
      <w:pPr>
        <w:spacing w:line="360" w:lineRule="auto"/>
        <w:jc w:val="both"/>
        <w:rPr>
          <w:rFonts w:ascii="Times New Roman" w:hAnsi="Times New Roman" w:cs="Times New Roman"/>
          <w:i/>
          <w:sz w:val="24"/>
          <w:szCs w:val="24"/>
        </w:rPr>
      </w:pPr>
    </w:p>
    <w:p w14:paraId="377E15D1" w14:textId="7B17C438" w:rsidR="009C1ACB" w:rsidRDefault="009C1ACB" w:rsidP="00506F83">
      <w:pPr>
        <w:spacing w:line="360" w:lineRule="auto"/>
        <w:jc w:val="both"/>
        <w:rPr>
          <w:rFonts w:ascii="Times New Roman" w:hAnsi="Times New Roman" w:cs="Times New Roman"/>
          <w:i/>
          <w:sz w:val="24"/>
          <w:szCs w:val="24"/>
        </w:rPr>
      </w:pPr>
    </w:p>
    <w:p w14:paraId="59CF9B9E" w14:textId="0C91DF3B" w:rsidR="009C1ACB" w:rsidRDefault="009C1ACB" w:rsidP="00506F83">
      <w:pPr>
        <w:spacing w:line="360" w:lineRule="auto"/>
        <w:jc w:val="both"/>
        <w:rPr>
          <w:rFonts w:ascii="Times New Roman" w:hAnsi="Times New Roman" w:cs="Times New Roman"/>
          <w:i/>
          <w:sz w:val="24"/>
          <w:szCs w:val="24"/>
        </w:rPr>
      </w:pPr>
    </w:p>
    <w:p w14:paraId="15883E2E" w14:textId="26C6199E" w:rsidR="006D422D" w:rsidRDefault="006D422D" w:rsidP="006D422D">
      <w:pPr>
        <w:keepNext/>
        <w:keepLines/>
        <w:spacing w:before="400" w:line="360" w:lineRule="auto"/>
        <w:rPr>
          <w:rFonts w:ascii="Times New Roman" w:hAnsi="Times New Roman" w:cs="Times New Roman"/>
          <w:i/>
          <w:sz w:val="24"/>
          <w:szCs w:val="24"/>
        </w:rPr>
      </w:pPr>
    </w:p>
    <w:p w14:paraId="18D19100" w14:textId="77777777" w:rsidR="006D422D" w:rsidRPr="006D422D" w:rsidRDefault="006D422D" w:rsidP="006D422D">
      <w:pPr>
        <w:rPr>
          <w:rFonts w:eastAsia="Times New Roman"/>
        </w:rPr>
      </w:pPr>
    </w:p>
    <w:p w14:paraId="7B6CF9A8" w14:textId="6728711C" w:rsidR="00107F97" w:rsidRPr="00A95B8E" w:rsidRDefault="009C1ACB" w:rsidP="006D422D">
      <w:pPr>
        <w:keepNext/>
        <w:keepLines/>
        <w:spacing w:before="400" w:line="360" w:lineRule="auto"/>
        <w:jc w:val="center"/>
        <w:rPr>
          <w:rFonts w:ascii="Times New Roman" w:eastAsia="Times New Roman" w:hAnsi="Times New Roman" w:cs="Times New Roman"/>
          <w:b/>
          <w:bCs/>
          <w:color w:val="1F4E79" w:themeColor="accent1" w:themeShade="80"/>
          <w:sz w:val="32"/>
          <w:szCs w:val="28"/>
        </w:rPr>
      </w:pPr>
      <w:r>
        <w:rPr>
          <w:rFonts w:ascii="Times New Roman" w:eastAsia="Times New Roman" w:hAnsi="Times New Roman" w:cs="Times New Roman"/>
          <w:b/>
          <w:bCs/>
          <w:color w:val="1F4E79" w:themeColor="accent1" w:themeShade="80"/>
          <w:sz w:val="32"/>
          <w:szCs w:val="28"/>
        </w:rPr>
        <w:lastRenderedPageBreak/>
        <w:t>DEDICATION</w:t>
      </w:r>
    </w:p>
    <w:p w14:paraId="693686EB" w14:textId="35333626" w:rsidR="003608B7" w:rsidRDefault="003608B7" w:rsidP="00A95B8E">
      <w:pPr>
        <w:spacing w:after="0" w:line="360" w:lineRule="auto"/>
        <w:rPr>
          <w:rFonts w:ascii="Times New Roman" w:eastAsia="Times New Roman" w:hAnsi="Times New Roman" w:cs="Times New Roman"/>
          <w:sz w:val="24"/>
        </w:rPr>
      </w:pPr>
      <w:r w:rsidRPr="009B6BD1">
        <w:rPr>
          <w:rFonts w:ascii="Times New Roman" w:eastAsia="Times New Roman" w:hAnsi="Times New Roman" w:cs="Times New Roman"/>
          <w:sz w:val="24"/>
        </w:rPr>
        <w:t>We dedicate this work to</w:t>
      </w:r>
      <w:r w:rsidR="00EE1BB1">
        <w:rPr>
          <w:rFonts w:ascii="Times New Roman" w:eastAsia="Times New Roman" w:hAnsi="Times New Roman" w:cs="Times New Roman"/>
          <w:sz w:val="24"/>
        </w:rPr>
        <w:t xml:space="preserve"> th</w:t>
      </w:r>
      <w:r w:rsidR="006D422D">
        <w:rPr>
          <w:rFonts w:ascii="Times New Roman" w:eastAsia="Times New Roman" w:hAnsi="Times New Roman" w:cs="Times New Roman"/>
          <w:sz w:val="24"/>
        </w:rPr>
        <w:t xml:space="preserve">e </w:t>
      </w:r>
      <w:r w:rsidR="00107F97">
        <w:rPr>
          <w:rFonts w:ascii="Times New Roman" w:eastAsia="Times New Roman" w:hAnsi="Times New Roman" w:cs="Times New Roman"/>
          <w:sz w:val="24"/>
        </w:rPr>
        <w:t xml:space="preserve">creator of Earth and Heaven; our </w:t>
      </w:r>
      <w:r w:rsidR="00EE1BB1">
        <w:rPr>
          <w:rFonts w:ascii="Times New Roman" w:eastAsia="Times New Roman" w:hAnsi="Times New Roman" w:cs="Times New Roman"/>
          <w:sz w:val="24"/>
        </w:rPr>
        <w:t>almighty God, whom allow us to made it.</w:t>
      </w:r>
      <w:r w:rsidR="00107F97" w:rsidRPr="00107F97">
        <w:rPr>
          <w:rFonts w:ascii="Times New Roman" w:hAnsi="Times New Roman"/>
          <w:sz w:val="24"/>
          <w:szCs w:val="24"/>
        </w:rPr>
        <w:t xml:space="preserve"> </w:t>
      </w:r>
      <w:r w:rsidR="00EE1BB1">
        <w:rPr>
          <w:rFonts w:ascii="Times New Roman" w:eastAsia="Times New Roman" w:hAnsi="Times New Roman" w:cs="Times New Roman"/>
          <w:sz w:val="24"/>
        </w:rPr>
        <w:t>To o</w:t>
      </w:r>
      <w:r w:rsidRPr="009B6BD1">
        <w:rPr>
          <w:rFonts w:ascii="Times New Roman" w:eastAsia="Times New Roman" w:hAnsi="Times New Roman" w:cs="Times New Roman"/>
          <w:sz w:val="24"/>
        </w:rPr>
        <w:t xml:space="preserve">ur </w:t>
      </w:r>
      <w:r w:rsidR="00107F97" w:rsidRPr="009B6BD1">
        <w:rPr>
          <w:rFonts w:ascii="Times New Roman" w:eastAsia="Times New Roman" w:hAnsi="Times New Roman" w:cs="Times New Roman"/>
          <w:sz w:val="24"/>
        </w:rPr>
        <w:t>Parents</w:t>
      </w:r>
      <w:r w:rsidR="00107F97">
        <w:rPr>
          <w:rFonts w:ascii="Times New Roman" w:eastAsia="Times New Roman" w:hAnsi="Times New Roman" w:cs="Times New Roman"/>
          <w:sz w:val="24"/>
        </w:rPr>
        <w:t xml:space="preserve"> </w:t>
      </w:r>
      <w:r w:rsidR="00107F97">
        <w:rPr>
          <w:rFonts w:ascii="Times New Roman" w:eastAsia="Times New Roman" w:hAnsi="Times New Roman" w:cs="Times New Roman"/>
          <w:b/>
          <w:bCs/>
          <w:sz w:val="24"/>
        </w:rPr>
        <w:t xml:space="preserve">CHIRUZA BISIMWA Jean-louis; BYENGE ZABAKENGA Marie. </w:t>
      </w:r>
      <w:r w:rsidR="00A95B8E" w:rsidRPr="00D565AA">
        <w:rPr>
          <w:rFonts w:ascii="Times New Roman" w:hAnsi="Times New Roman" w:cs="Times New Roman"/>
          <w:sz w:val="24"/>
          <w:szCs w:val="24"/>
        </w:rPr>
        <w:t>whose words of encouragement and push for tenacity ring in</w:t>
      </w:r>
      <w:r w:rsidR="00A95B8E">
        <w:rPr>
          <w:rFonts w:ascii="Times New Roman" w:hAnsi="Times New Roman" w:cs="Times New Roman"/>
          <w:sz w:val="24"/>
          <w:szCs w:val="24"/>
        </w:rPr>
        <w:t xml:space="preserve"> ours</w:t>
      </w:r>
      <w:r w:rsidR="00A95B8E" w:rsidRPr="00D565AA">
        <w:rPr>
          <w:rFonts w:ascii="Times New Roman" w:hAnsi="Times New Roman" w:cs="Times New Roman"/>
          <w:sz w:val="24"/>
          <w:szCs w:val="24"/>
        </w:rPr>
        <w:t xml:space="preserve"> ears</w:t>
      </w:r>
      <w:r w:rsidR="00A95B8E">
        <w:rPr>
          <w:rFonts w:ascii="Times New Roman" w:eastAsia="Times New Roman" w:hAnsi="Times New Roman" w:cs="Times New Roman"/>
          <w:sz w:val="24"/>
        </w:rPr>
        <w:t>. For what they did in our lives; may the almighty God continue blessing them.</w:t>
      </w:r>
    </w:p>
    <w:p w14:paraId="1E4EE153" w14:textId="6EAA2828" w:rsidR="00A95B8E" w:rsidRPr="00107F97" w:rsidRDefault="00A95B8E" w:rsidP="00A95B8E">
      <w:pPr>
        <w:spacing w:line="360" w:lineRule="auto"/>
        <w:rPr>
          <w:rFonts w:ascii="Times New Roman" w:hAnsi="Times New Roman"/>
          <w:sz w:val="24"/>
          <w:szCs w:val="24"/>
        </w:rPr>
      </w:pPr>
      <w:r>
        <w:rPr>
          <w:rFonts w:ascii="Times New Roman" w:eastAsia="Times New Roman" w:hAnsi="Times New Roman" w:cs="Times New Roman"/>
          <w:sz w:val="24"/>
        </w:rPr>
        <w:t>Our family’s members;</w:t>
      </w:r>
    </w:p>
    <w:p w14:paraId="6BE2D22A" w14:textId="036ED06C" w:rsidR="003608B7" w:rsidRPr="009B6BD1" w:rsidRDefault="003608B7" w:rsidP="00A95B8E">
      <w:pPr>
        <w:spacing w:line="360" w:lineRule="auto"/>
        <w:rPr>
          <w:rFonts w:ascii="Times New Roman" w:eastAsia="Times New Roman" w:hAnsi="Times New Roman" w:cs="Times New Roman"/>
          <w:sz w:val="24"/>
        </w:rPr>
      </w:pPr>
      <w:r w:rsidRPr="009B6BD1">
        <w:rPr>
          <w:rFonts w:ascii="Times New Roman" w:eastAsia="Times New Roman" w:hAnsi="Times New Roman" w:cs="Times New Roman"/>
          <w:sz w:val="24"/>
        </w:rPr>
        <w:t>Our sisters and brothers,</w:t>
      </w:r>
    </w:p>
    <w:p w14:paraId="77A58B91" w14:textId="10D376B4" w:rsidR="001E4D7A" w:rsidRDefault="003608B7" w:rsidP="00A95B8E">
      <w:pPr>
        <w:spacing w:line="360" w:lineRule="auto"/>
        <w:rPr>
          <w:rFonts w:ascii="Times New Roman" w:eastAsia="Times New Roman" w:hAnsi="Times New Roman" w:cs="Times New Roman"/>
          <w:sz w:val="24"/>
        </w:rPr>
      </w:pPr>
      <w:r w:rsidRPr="009B6BD1">
        <w:rPr>
          <w:rFonts w:ascii="Times New Roman" w:eastAsia="Times New Roman" w:hAnsi="Times New Roman" w:cs="Times New Roman"/>
          <w:sz w:val="24"/>
        </w:rPr>
        <w:t>Our friends.</w:t>
      </w:r>
    </w:p>
    <w:p w14:paraId="1B7D87B9" w14:textId="187A1C65" w:rsidR="00A95B8E" w:rsidRDefault="00A95B8E" w:rsidP="00A95B8E">
      <w:pPr>
        <w:spacing w:line="360" w:lineRule="auto"/>
        <w:rPr>
          <w:rFonts w:ascii="Times New Roman" w:eastAsia="Times New Roman" w:hAnsi="Times New Roman" w:cs="Times New Roman"/>
          <w:sz w:val="24"/>
        </w:rPr>
      </w:pPr>
      <w:r>
        <w:rPr>
          <w:rFonts w:ascii="Times New Roman" w:eastAsia="Times New Roman" w:hAnsi="Times New Roman" w:cs="Times New Roman"/>
          <w:sz w:val="24"/>
        </w:rPr>
        <w:t>Our beloved brothers and sisters in Jesus-Christ;</w:t>
      </w:r>
    </w:p>
    <w:p w14:paraId="1FA0016C" w14:textId="51B28186" w:rsidR="00A95B8E" w:rsidRDefault="00A95B8E" w:rsidP="00A95B8E">
      <w:pPr>
        <w:spacing w:line="360" w:lineRule="auto"/>
        <w:rPr>
          <w:rFonts w:ascii="Times New Roman" w:eastAsia="Times New Roman" w:hAnsi="Times New Roman" w:cs="Times New Roman"/>
          <w:sz w:val="24"/>
        </w:rPr>
      </w:pPr>
      <w:r>
        <w:rPr>
          <w:rFonts w:ascii="Times New Roman" w:eastAsia="Times New Roman" w:hAnsi="Times New Roman" w:cs="Times New Roman"/>
          <w:sz w:val="24"/>
        </w:rPr>
        <w:t>Our Colleagues and class mates and everyone who contributed to the success of our project morally; financially; scientifically and spiritually.</w:t>
      </w:r>
    </w:p>
    <w:p w14:paraId="55A858E3" w14:textId="3666F0FB" w:rsidR="00506F83" w:rsidRDefault="00506F83" w:rsidP="00184A11">
      <w:pPr>
        <w:spacing w:line="360" w:lineRule="auto"/>
        <w:rPr>
          <w:rFonts w:ascii="Times New Roman" w:eastAsia="Times New Roman" w:hAnsi="Times New Roman" w:cs="Times New Roman"/>
          <w:sz w:val="24"/>
        </w:rPr>
      </w:pPr>
    </w:p>
    <w:p w14:paraId="263791F8" w14:textId="3CE7A731" w:rsidR="00506F83" w:rsidRDefault="00506F83" w:rsidP="00184A11">
      <w:pPr>
        <w:spacing w:line="360" w:lineRule="auto"/>
        <w:rPr>
          <w:rFonts w:ascii="Times New Roman" w:eastAsia="Times New Roman" w:hAnsi="Times New Roman" w:cs="Times New Roman"/>
          <w:sz w:val="24"/>
        </w:rPr>
      </w:pPr>
    </w:p>
    <w:p w14:paraId="1E05E350" w14:textId="77777777" w:rsidR="00506F83" w:rsidRPr="009B6BD1" w:rsidRDefault="00506F83" w:rsidP="00184A11">
      <w:pPr>
        <w:spacing w:line="360" w:lineRule="auto"/>
        <w:rPr>
          <w:rFonts w:ascii="Times New Roman" w:eastAsia="Times New Roman" w:hAnsi="Times New Roman" w:cs="Times New Roman"/>
          <w:sz w:val="24"/>
        </w:rPr>
      </w:pPr>
    </w:p>
    <w:p w14:paraId="5E2DB994" w14:textId="3698D1BB" w:rsidR="00107F97" w:rsidRPr="00107F97" w:rsidRDefault="00107F97" w:rsidP="00107F97">
      <w:pPr>
        <w:keepNext/>
        <w:keepLines/>
        <w:spacing w:after="40" w:line="360" w:lineRule="auto"/>
        <w:jc w:val="center"/>
        <w:rPr>
          <w:rFonts w:ascii="Times New Roman" w:eastAsia="Times New Roman" w:hAnsi="Times New Roman" w:cs="Times New Roman"/>
          <w:b/>
          <w:bCs/>
          <w:color w:val="1F4E79" w:themeColor="accent1" w:themeShade="80"/>
          <w:sz w:val="32"/>
          <w:szCs w:val="28"/>
        </w:rPr>
      </w:pPr>
      <w:r>
        <w:rPr>
          <w:rFonts w:ascii="Times New Roman" w:eastAsia="Times New Roman" w:hAnsi="Times New Roman" w:cs="Times New Roman"/>
          <w:b/>
          <w:bCs/>
          <w:color w:val="1F4E79" w:themeColor="accent1" w:themeShade="80"/>
          <w:sz w:val="32"/>
          <w:szCs w:val="28"/>
        </w:rPr>
        <w:lastRenderedPageBreak/>
        <w:t>ACKNOWLEDGEMENT</w:t>
      </w:r>
    </w:p>
    <w:p w14:paraId="7C5F45E6" w14:textId="77A513BD" w:rsidR="001E4D7A" w:rsidRPr="009B6BD1" w:rsidRDefault="001E4D7A" w:rsidP="00107F97">
      <w:pPr>
        <w:keepNext/>
        <w:keepLines/>
        <w:spacing w:after="40" w:line="360" w:lineRule="auto"/>
        <w:jc w:val="both"/>
        <w:rPr>
          <w:rFonts w:ascii="Times New Roman" w:hAnsi="Times New Roman" w:cs="Times New Roman"/>
          <w:sz w:val="24"/>
          <w:szCs w:val="32"/>
        </w:rPr>
      </w:pPr>
      <w:r w:rsidRPr="009B6BD1">
        <w:rPr>
          <w:rFonts w:ascii="Times New Roman" w:hAnsi="Times New Roman" w:cs="Times New Roman"/>
          <w:sz w:val="24"/>
          <w:szCs w:val="32"/>
        </w:rPr>
        <w:t>The success and final outcome of this project required a lot guidance and assistance form many people and we are extremely privileged to have got this all along</w:t>
      </w:r>
      <w:r w:rsidR="000B4004" w:rsidRPr="009B6BD1">
        <w:rPr>
          <w:rFonts w:ascii="Times New Roman" w:hAnsi="Times New Roman" w:cs="Times New Roman"/>
          <w:sz w:val="24"/>
          <w:szCs w:val="32"/>
        </w:rPr>
        <w:t xml:space="preserve"> the completion of this project.</w:t>
      </w:r>
      <w:r w:rsidR="00371493">
        <w:rPr>
          <w:rFonts w:ascii="Times New Roman" w:hAnsi="Times New Roman" w:cs="Times New Roman"/>
          <w:sz w:val="24"/>
          <w:szCs w:val="32"/>
        </w:rPr>
        <w:t xml:space="preserve"> </w:t>
      </w:r>
      <w:r w:rsidRPr="009B6BD1">
        <w:rPr>
          <w:rFonts w:ascii="Times New Roman" w:hAnsi="Times New Roman" w:cs="Times New Roman"/>
          <w:sz w:val="24"/>
          <w:szCs w:val="32"/>
        </w:rPr>
        <w:t xml:space="preserve">Being at the end of our scientific work, we are extremely grateful and thankful to the Almighty God, who filled his </w:t>
      </w:r>
      <w:r w:rsidR="00D73538">
        <w:rPr>
          <w:rFonts w:ascii="Times New Roman" w:hAnsi="Times New Roman" w:cs="Times New Roman"/>
          <w:sz w:val="24"/>
          <w:szCs w:val="32"/>
        </w:rPr>
        <w:t>g</w:t>
      </w:r>
      <w:r w:rsidRPr="009B6BD1">
        <w:rPr>
          <w:rFonts w:ascii="Times New Roman" w:hAnsi="Times New Roman" w:cs="Times New Roman"/>
          <w:sz w:val="24"/>
          <w:szCs w:val="32"/>
        </w:rPr>
        <w:t xml:space="preserve">race and </w:t>
      </w:r>
      <w:r w:rsidR="007F3345">
        <w:rPr>
          <w:rFonts w:ascii="Times New Roman" w:hAnsi="Times New Roman" w:cs="Times New Roman"/>
          <w:sz w:val="24"/>
          <w:szCs w:val="32"/>
        </w:rPr>
        <w:t>b</w:t>
      </w:r>
      <w:r w:rsidRPr="009B6BD1">
        <w:rPr>
          <w:rFonts w:ascii="Times New Roman" w:hAnsi="Times New Roman" w:cs="Times New Roman"/>
          <w:sz w:val="24"/>
          <w:szCs w:val="32"/>
        </w:rPr>
        <w:t xml:space="preserve">reath of life upon us by giving us good health, strength, intelligence and much more that we cannot list here in order to reach the completion of this work. We thank a lot the owner and founder of </w:t>
      </w:r>
      <w:r w:rsidRPr="00107F97">
        <w:rPr>
          <w:rFonts w:ascii="Times New Roman" w:hAnsi="Times New Roman" w:cs="Times New Roman"/>
          <w:b/>
          <w:bCs/>
          <w:sz w:val="24"/>
          <w:szCs w:val="32"/>
        </w:rPr>
        <w:t>KIGALI INDEPENDENT UNIVERSITY prof. Dr. RWIGAMBA BALINDA</w:t>
      </w:r>
      <w:r w:rsidRPr="009B6BD1">
        <w:rPr>
          <w:rFonts w:ascii="Times New Roman" w:hAnsi="Times New Roman" w:cs="Times New Roman"/>
          <w:sz w:val="24"/>
          <w:szCs w:val="32"/>
        </w:rPr>
        <w:t xml:space="preserve"> for this achievements and wisdom, without forgetting all the pieces of advice and all the blessing that he has been wishing us every time that the occasion opened up. Also, we are million grateful to our Supervisor the</w:t>
      </w:r>
      <w:r w:rsidRPr="00107F97">
        <w:rPr>
          <w:rFonts w:ascii="Times New Roman" w:hAnsi="Times New Roman" w:cs="Times New Roman"/>
          <w:b/>
          <w:bCs/>
          <w:sz w:val="24"/>
          <w:szCs w:val="32"/>
        </w:rPr>
        <w:t xml:space="preserve"> Engineer</w:t>
      </w:r>
      <w:r w:rsidRPr="009B6BD1">
        <w:rPr>
          <w:rFonts w:ascii="Times New Roman" w:hAnsi="Times New Roman" w:cs="Times New Roman"/>
          <w:sz w:val="24"/>
          <w:szCs w:val="32"/>
        </w:rPr>
        <w:t xml:space="preserve"> and </w:t>
      </w:r>
      <w:r w:rsidRPr="00107F97">
        <w:rPr>
          <w:rFonts w:ascii="Times New Roman" w:hAnsi="Times New Roman" w:cs="Times New Roman"/>
          <w:b/>
          <w:bCs/>
          <w:sz w:val="24"/>
          <w:szCs w:val="32"/>
        </w:rPr>
        <w:t>Lecturer Oliver UWANTEGE</w:t>
      </w:r>
      <w:r w:rsidRPr="009B6BD1">
        <w:rPr>
          <w:rFonts w:ascii="Times New Roman" w:hAnsi="Times New Roman" w:cs="Times New Roman"/>
          <w:sz w:val="24"/>
          <w:szCs w:val="32"/>
        </w:rPr>
        <w:t>, who beside her overloaded schedule, despite the multitude responsibilities and work, she has accepted to take her time to provide with good remarks, guidance and correction without them we could had not reached to the completion of this scientific work. We could not draw a curtain to this part of acknowledgment without saying a word of thank to the administration staff to whom we owe almost everything because they did their best toward us, choosing and selecting best lectures and putting us in a comfortable environment that helped us to complete this present work.</w:t>
      </w:r>
    </w:p>
    <w:p w14:paraId="6E097B91" w14:textId="77777777" w:rsidR="001E4D7A" w:rsidRPr="009B6BD1" w:rsidRDefault="001E4D7A" w:rsidP="00107F97">
      <w:pPr>
        <w:keepNext/>
        <w:keepLines/>
        <w:spacing w:before="400" w:after="40" w:line="360" w:lineRule="auto"/>
        <w:jc w:val="both"/>
        <w:rPr>
          <w:rFonts w:ascii="Times New Roman" w:hAnsi="Times New Roman" w:cs="Times New Roman"/>
          <w:sz w:val="24"/>
          <w:szCs w:val="32"/>
        </w:rPr>
      </w:pPr>
      <w:r w:rsidRPr="009B6BD1">
        <w:rPr>
          <w:rFonts w:ascii="Times New Roman" w:hAnsi="Times New Roman" w:cs="Times New Roman"/>
          <w:sz w:val="24"/>
          <w:szCs w:val="32"/>
        </w:rPr>
        <w:t>We are finally so thankful to Family members, especially our parents and sponsors who have done all they could for the success of this project</w:t>
      </w:r>
      <w:r w:rsidR="00B6426E" w:rsidRPr="009B6BD1">
        <w:rPr>
          <w:rFonts w:ascii="Times New Roman" w:hAnsi="Times New Roman" w:cs="Times New Roman"/>
          <w:sz w:val="24"/>
          <w:szCs w:val="32"/>
        </w:rPr>
        <w:t>.</w:t>
      </w:r>
    </w:p>
    <w:p w14:paraId="7CD662FB" w14:textId="77777777" w:rsidR="00B6426E" w:rsidRPr="009B6BD1" w:rsidRDefault="00B6426E" w:rsidP="00107F97">
      <w:pPr>
        <w:keepNext/>
        <w:keepLines/>
        <w:spacing w:before="400" w:after="40" w:line="360" w:lineRule="auto"/>
        <w:jc w:val="both"/>
        <w:rPr>
          <w:rFonts w:ascii="Times New Roman" w:hAnsi="Times New Roman" w:cs="Times New Roman"/>
          <w:sz w:val="24"/>
          <w:szCs w:val="32"/>
        </w:rPr>
      </w:pPr>
      <w:r w:rsidRPr="009B6BD1">
        <w:rPr>
          <w:rFonts w:ascii="Times New Roman" w:hAnsi="Times New Roman" w:cs="Times New Roman"/>
          <w:sz w:val="24"/>
          <w:szCs w:val="32"/>
        </w:rPr>
        <w:t>To anyone who contributed in any way to the completion of this work, accept our sincere thanks.</w:t>
      </w:r>
    </w:p>
    <w:p w14:paraId="0656875C" w14:textId="40937FCE" w:rsidR="00201F3B" w:rsidRDefault="00201F3B" w:rsidP="00184A11">
      <w:pPr>
        <w:keepNext/>
        <w:keepLines/>
        <w:spacing w:before="400" w:after="40" w:line="360" w:lineRule="auto"/>
        <w:rPr>
          <w:rFonts w:ascii="Times New Roman" w:eastAsia="Times New Roman" w:hAnsi="Times New Roman" w:cs="Times New Roman"/>
          <w:color w:val="1F4E79"/>
          <w:sz w:val="24"/>
        </w:rPr>
      </w:pPr>
    </w:p>
    <w:p w14:paraId="6EB86598" w14:textId="77777777" w:rsidR="00F91311" w:rsidRDefault="00F91311" w:rsidP="00184A11">
      <w:pPr>
        <w:keepNext/>
        <w:keepLines/>
        <w:spacing w:before="400" w:after="40" w:line="360" w:lineRule="auto"/>
        <w:rPr>
          <w:rFonts w:ascii="Times New Roman" w:eastAsia="Times New Roman" w:hAnsi="Times New Roman" w:cs="Times New Roman"/>
          <w:sz w:val="24"/>
        </w:rPr>
      </w:pPr>
    </w:p>
    <w:p w14:paraId="31CDE6B1" w14:textId="77777777" w:rsidR="00F91311" w:rsidRDefault="00F91311" w:rsidP="00184A11">
      <w:pPr>
        <w:keepNext/>
        <w:keepLines/>
        <w:spacing w:before="400" w:after="40" w:line="360" w:lineRule="auto"/>
        <w:rPr>
          <w:rFonts w:ascii="Times New Roman" w:eastAsia="Times New Roman" w:hAnsi="Times New Roman" w:cs="Times New Roman"/>
          <w:sz w:val="24"/>
        </w:rPr>
      </w:pPr>
    </w:p>
    <w:p w14:paraId="058B2A1C" w14:textId="4EB3C151" w:rsidR="00F91311" w:rsidRDefault="00F91311" w:rsidP="00184A11">
      <w:pPr>
        <w:keepNext/>
        <w:keepLines/>
        <w:spacing w:before="400" w:after="40" w:line="360" w:lineRule="auto"/>
        <w:rPr>
          <w:rFonts w:ascii="Times New Roman" w:eastAsia="Times New Roman" w:hAnsi="Times New Roman" w:cs="Times New Roman"/>
          <w:sz w:val="24"/>
        </w:rPr>
      </w:pPr>
    </w:p>
    <w:p w14:paraId="1663AF03" w14:textId="77777777" w:rsidR="006D422D" w:rsidRDefault="006D422D" w:rsidP="00F91311">
      <w:pPr>
        <w:keepNext/>
        <w:keepLines/>
        <w:spacing w:before="400" w:after="40" w:line="360" w:lineRule="auto"/>
        <w:rPr>
          <w:rFonts w:ascii="Times New Roman" w:eastAsia="Times New Roman" w:hAnsi="Times New Roman" w:cs="Times New Roman"/>
          <w:sz w:val="24"/>
        </w:rPr>
      </w:pPr>
    </w:p>
    <w:p w14:paraId="20AE59B8" w14:textId="77777777" w:rsidR="006D422D" w:rsidRDefault="006D422D" w:rsidP="00F91311">
      <w:pPr>
        <w:keepNext/>
        <w:keepLines/>
        <w:spacing w:before="400" w:after="40" w:line="360" w:lineRule="auto"/>
        <w:rPr>
          <w:rFonts w:ascii="Times New Roman" w:eastAsia="Times New Roman" w:hAnsi="Times New Roman" w:cs="Times New Roman"/>
          <w:sz w:val="24"/>
        </w:rPr>
      </w:pPr>
    </w:p>
    <w:p w14:paraId="5B308892" w14:textId="093DBDFD" w:rsidR="00F91311" w:rsidRPr="00107F97" w:rsidRDefault="00201F3B" w:rsidP="00F91311">
      <w:pPr>
        <w:keepNext/>
        <w:keepLines/>
        <w:spacing w:before="400" w:after="40" w:line="360" w:lineRule="auto"/>
        <w:rPr>
          <w:rFonts w:ascii="Times New Roman" w:eastAsia="Times New Roman" w:hAnsi="Times New Roman" w:cs="Times New Roman"/>
          <w:b/>
          <w:bCs/>
          <w:sz w:val="24"/>
        </w:rPr>
      </w:pPr>
      <w:r w:rsidRPr="00107F97">
        <w:rPr>
          <w:rFonts w:ascii="Times New Roman" w:eastAsia="Times New Roman" w:hAnsi="Times New Roman" w:cs="Times New Roman"/>
          <w:b/>
          <w:bCs/>
          <w:sz w:val="24"/>
        </w:rPr>
        <w:lastRenderedPageBreak/>
        <w:t>LIST OF ABBREVIATION AND ACRONYMS</w:t>
      </w:r>
    </w:p>
    <w:p w14:paraId="4C540F12" w14:textId="4BBCF066" w:rsidR="00F91311" w:rsidRDefault="003606D4" w:rsidP="00F91311">
      <w:pPr>
        <w:keepNext/>
        <w:keepLines/>
        <w:spacing w:before="400" w:after="40" w:line="360" w:lineRule="auto"/>
        <w:rPr>
          <w:rFonts w:ascii="Times New Roman" w:eastAsia="Times New Roman" w:hAnsi="Times New Roman" w:cs="Times New Roman"/>
          <w:sz w:val="24"/>
        </w:rPr>
      </w:pPr>
      <w:r>
        <w:rPr>
          <w:rFonts w:ascii="Times New Roman" w:eastAsia="Times New Roman" w:hAnsi="Times New Roman" w:cs="Times New Roman"/>
          <w:sz w:val="24"/>
        </w:rPr>
        <w:t>ERC:</w:t>
      </w:r>
      <w:r w:rsidR="00F91311">
        <w:rPr>
          <w:rFonts w:ascii="Times New Roman" w:eastAsia="Times New Roman" w:hAnsi="Times New Roman" w:cs="Times New Roman"/>
          <w:sz w:val="24"/>
        </w:rPr>
        <w:t xml:space="preserve"> Evangelical Restoration Church</w:t>
      </w:r>
    </w:p>
    <w:p w14:paraId="2A5F4C9A" w14:textId="2A94D81F" w:rsidR="0036251D" w:rsidRPr="00CD0DD9" w:rsidRDefault="0036251D" w:rsidP="00F91311">
      <w:pPr>
        <w:keepNext/>
        <w:keepLines/>
        <w:spacing w:before="400" w:after="40" w:line="360" w:lineRule="auto"/>
        <w:rPr>
          <w:rFonts w:ascii="Times New Roman" w:eastAsia="Times New Roman" w:hAnsi="Times New Roman" w:cs="Times New Roman"/>
          <w:sz w:val="24"/>
          <w:vertAlign w:val="subscript"/>
        </w:rPr>
      </w:pPr>
      <w:r>
        <w:rPr>
          <w:rFonts w:ascii="Times New Roman" w:eastAsia="Times New Roman" w:hAnsi="Times New Roman" w:cs="Times New Roman"/>
          <w:sz w:val="24"/>
        </w:rPr>
        <w:t>SQL: Structure Query Language</w:t>
      </w:r>
    </w:p>
    <w:p w14:paraId="38DE0078" w14:textId="06B91F16" w:rsidR="003606D4" w:rsidRDefault="003606D4" w:rsidP="00F91311">
      <w:pPr>
        <w:keepNext/>
        <w:keepLines/>
        <w:spacing w:before="400" w:after="40" w:line="360" w:lineRule="auto"/>
        <w:rPr>
          <w:rFonts w:ascii="Times New Roman" w:eastAsia="Times New Roman" w:hAnsi="Times New Roman" w:cs="Times New Roman"/>
          <w:sz w:val="24"/>
        </w:rPr>
      </w:pPr>
      <w:r>
        <w:rPr>
          <w:rFonts w:ascii="Times New Roman" w:eastAsia="Times New Roman" w:hAnsi="Times New Roman" w:cs="Times New Roman"/>
          <w:sz w:val="24"/>
        </w:rPr>
        <w:t>PS:</w:t>
      </w:r>
      <w:r w:rsidR="00F91311">
        <w:rPr>
          <w:rFonts w:ascii="Times New Roman" w:eastAsia="Times New Roman" w:hAnsi="Times New Roman" w:cs="Times New Roman"/>
          <w:sz w:val="24"/>
        </w:rPr>
        <w:t xml:space="preserve"> Photoshop</w:t>
      </w:r>
    </w:p>
    <w:p w14:paraId="06EA3609" w14:textId="1FAE7EB3" w:rsidR="00223C37" w:rsidRDefault="00223C37" w:rsidP="00F91311">
      <w:pPr>
        <w:keepNext/>
        <w:keepLines/>
        <w:spacing w:before="400" w:after="4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HTML: </w:t>
      </w:r>
      <w:r w:rsidR="005D4103">
        <w:rPr>
          <w:rFonts w:ascii="Times New Roman" w:eastAsia="Times New Roman" w:hAnsi="Times New Roman" w:cs="Times New Roman"/>
          <w:sz w:val="24"/>
        </w:rPr>
        <w:t>Hyper Text Markup Language</w:t>
      </w:r>
    </w:p>
    <w:p w14:paraId="46EEDDD5" w14:textId="043F49F6" w:rsidR="00223C37" w:rsidRDefault="00223C37" w:rsidP="00F91311">
      <w:pPr>
        <w:keepNext/>
        <w:keepLines/>
        <w:spacing w:before="400" w:after="40" w:line="360" w:lineRule="auto"/>
        <w:rPr>
          <w:rFonts w:ascii="Times New Roman" w:eastAsia="Times New Roman" w:hAnsi="Times New Roman" w:cs="Times New Roman"/>
          <w:sz w:val="24"/>
        </w:rPr>
      </w:pPr>
      <w:r>
        <w:rPr>
          <w:rFonts w:ascii="Times New Roman" w:eastAsia="Times New Roman" w:hAnsi="Times New Roman" w:cs="Times New Roman"/>
          <w:sz w:val="24"/>
        </w:rPr>
        <w:t>CSS:</w:t>
      </w:r>
      <w:r w:rsidR="005D4103">
        <w:rPr>
          <w:rFonts w:ascii="Times New Roman" w:eastAsia="Times New Roman" w:hAnsi="Times New Roman" w:cs="Times New Roman"/>
          <w:sz w:val="24"/>
        </w:rPr>
        <w:t xml:space="preserve"> </w:t>
      </w:r>
    </w:p>
    <w:p w14:paraId="33EEF95C" w14:textId="4377DEDB" w:rsidR="00223C37" w:rsidRDefault="00223C37" w:rsidP="00F91311">
      <w:pPr>
        <w:keepNext/>
        <w:keepLines/>
        <w:spacing w:before="400" w:after="40" w:line="360" w:lineRule="auto"/>
        <w:rPr>
          <w:rFonts w:ascii="Times New Roman" w:eastAsia="Times New Roman" w:hAnsi="Times New Roman" w:cs="Times New Roman"/>
          <w:sz w:val="24"/>
        </w:rPr>
      </w:pPr>
      <w:r>
        <w:rPr>
          <w:rFonts w:ascii="Times New Roman" w:eastAsia="Times New Roman" w:hAnsi="Times New Roman" w:cs="Times New Roman"/>
          <w:sz w:val="24"/>
        </w:rPr>
        <w:t>CRUD:</w:t>
      </w:r>
    </w:p>
    <w:p w14:paraId="68AD60FB" w14:textId="77777777" w:rsidR="00223C37" w:rsidRDefault="00223C37" w:rsidP="00F91311">
      <w:pPr>
        <w:keepNext/>
        <w:keepLines/>
        <w:spacing w:before="400" w:after="40" w:line="360" w:lineRule="auto"/>
        <w:rPr>
          <w:rFonts w:ascii="Times New Roman" w:eastAsia="Times New Roman" w:hAnsi="Times New Roman" w:cs="Times New Roman"/>
          <w:sz w:val="24"/>
        </w:rPr>
      </w:pPr>
    </w:p>
    <w:p w14:paraId="62B1E446" w14:textId="77777777" w:rsidR="00F91311" w:rsidRDefault="00F91311" w:rsidP="00F91311">
      <w:pPr>
        <w:keepNext/>
        <w:keepLines/>
        <w:spacing w:before="400" w:after="40" w:line="360" w:lineRule="auto"/>
        <w:rPr>
          <w:rFonts w:ascii="Times New Roman" w:eastAsia="Times New Roman" w:hAnsi="Times New Roman" w:cs="Times New Roman"/>
          <w:sz w:val="24"/>
        </w:rPr>
      </w:pPr>
    </w:p>
    <w:p w14:paraId="29CF726C" w14:textId="77777777" w:rsidR="00F91311" w:rsidRDefault="00F91311" w:rsidP="00184A11">
      <w:pPr>
        <w:keepNext/>
        <w:keepLines/>
        <w:spacing w:before="400" w:after="40" w:line="360" w:lineRule="auto"/>
        <w:rPr>
          <w:rFonts w:ascii="Times New Roman" w:eastAsia="Times New Roman" w:hAnsi="Times New Roman" w:cs="Times New Roman"/>
          <w:sz w:val="24"/>
        </w:rPr>
      </w:pPr>
    </w:p>
    <w:p w14:paraId="27DF3A47" w14:textId="77777777" w:rsidR="00DA1CBF" w:rsidRDefault="00DA1CBF" w:rsidP="00184A11">
      <w:pPr>
        <w:keepNext/>
        <w:keepLines/>
        <w:spacing w:before="400" w:after="40" w:line="360" w:lineRule="auto"/>
        <w:rPr>
          <w:rFonts w:ascii="Times New Roman" w:eastAsia="Times New Roman" w:hAnsi="Times New Roman" w:cs="Times New Roman"/>
          <w:sz w:val="24"/>
        </w:rPr>
      </w:pPr>
    </w:p>
    <w:p w14:paraId="51354CD1" w14:textId="77777777" w:rsidR="00DA1CBF" w:rsidRDefault="00DA1CBF" w:rsidP="00184A11">
      <w:pPr>
        <w:keepNext/>
        <w:keepLines/>
        <w:spacing w:before="400" w:after="40" w:line="360" w:lineRule="auto"/>
        <w:rPr>
          <w:rFonts w:ascii="Times New Roman" w:eastAsia="Times New Roman" w:hAnsi="Times New Roman" w:cs="Times New Roman"/>
          <w:sz w:val="24"/>
        </w:rPr>
      </w:pPr>
    </w:p>
    <w:p w14:paraId="58E877BC" w14:textId="77777777" w:rsidR="00DA1CBF" w:rsidRDefault="00DA1CBF" w:rsidP="00184A11">
      <w:pPr>
        <w:keepNext/>
        <w:keepLines/>
        <w:spacing w:before="400" w:after="40" w:line="360" w:lineRule="auto"/>
        <w:rPr>
          <w:rFonts w:ascii="Times New Roman" w:eastAsia="Times New Roman" w:hAnsi="Times New Roman" w:cs="Times New Roman"/>
          <w:sz w:val="24"/>
        </w:rPr>
      </w:pPr>
    </w:p>
    <w:p w14:paraId="4A6848EB" w14:textId="77777777" w:rsidR="00DA1CBF" w:rsidRDefault="00DA1CBF" w:rsidP="00184A11">
      <w:pPr>
        <w:keepNext/>
        <w:keepLines/>
        <w:spacing w:before="400" w:after="40" w:line="360" w:lineRule="auto"/>
        <w:rPr>
          <w:rFonts w:ascii="Times New Roman" w:eastAsia="Times New Roman" w:hAnsi="Times New Roman" w:cs="Times New Roman"/>
          <w:sz w:val="24"/>
        </w:rPr>
      </w:pPr>
    </w:p>
    <w:p w14:paraId="3D593277" w14:textId="77777777" w:rsidR="00DA1CBF" w:rsidRDefault="00DA1CBF" w:rsidP="00184A11">
      <w:pPr>
        <w:keepNext/>
        <w:keepLines/>
        <w:spacing w:before="400" w:after="40" w:line="360" w:lineRule="auto"/>
        <w:rPr>
          <w:rFonts w:ascii="Times New Roman" w:eastAsia="Times New Roman" w:hAnsi="Times New Roman" w:cs="Times New Roman"/>
          <w:sz w:val="24"/>
        </w:rPr>
      </w:pPr>
    </w:p>
    <w:p w14:paraId="7BFA388A" w14:textId="77777777" w:rsidR="00A31B19" w:rsidRDefault="00A31B19" w:rsidP="00223C37">
      <w:pPr>
        <w:keepNext/>
        <w:keepLines/>
        <w:spacing w:line="360" w:lineRule="auto"/>
        <w:jc w:val="both"/>
        <w:rPr>
          <w:rFonts w:ascii="Times New Roman" w:eastAsia="Times New Roman" w:hAnsi="Times New Roman" w:cs="Times New Roman"/>
          <w:sz w:val="24"/>
        </w:rPr>
      </w:pPr>
    </w:p>
    <w:p w14:paraId="4EE41AFD" w14:textId="77777777" w:rsidR="00A31B19" w:rsidRDefault="00A31B19" w:rsidP="00223C37">
      <w:pPr>
        <w:keepNext/>
        <w:keepLines/>
        <w:spacing w:line="360" w:lineRule="auto"/>
        <w:jc w:val="both"/>
        <w:rPr>
          <w:rFonts w:ascii="Times New Roman" w:eastAsia="Times New Roman" w:hAnsi="Times New Roman" w:cs="Times New Roman"/>
          <w:sz w:val="24"/>
        </w:rPr>
      </w:pPr>
    </w:p>
    <w:p w14:paraId="4521698D" w14:textId="77777777" w:rsidR="00A31B19" w:rsidRDefault="00A31B19" w:rsidP="00223C37">
      <w:pPr>
        <w:keepNext/>
        <w:keepLines/>
        <w:spacing w:line="360" w:lineRule="auto"/>
        <w:jc w:val="both"/>
        <w:rPr>
          <w:rFonts w:ascii="Times New Roman" w:eastAsia="Times New Roman" w:hAnsi="Times New Roman" w:cs="Times New Roman"/>
          <w:sz w:val="24"/>
        </w:rPr>
      </w:pPr>
    </w:p>
    <w:p w14:paraId="48504FAB" w14:textId="77777777" w:rsidR="00A31B19" w:rsidRDefault="00A31B19" w:rsidP="00223C37">
      <w:pPr>
        <w:keepNext/>
        <w:keepLines/>
        <w:spacing w:line="360" w:lineRule="auto"/>
        <w:jc w:val="both"/>
        <w:rPr>
          <w:rFonts w:ascii="Times New Roman" w:eastAsia="Times New Roman" w:hAnsi="Times New Roman" w:cs="Times New Roman"/>
          <w:sz w:val="24"/>
        </w:rPr>
      </w:pPr>
    </w:p>
    <w:p w14:paraId="30F2C5FF" w14:textId="77777777" w:rsidR="00A31B19" w:rsidRDefault="00A31B19" w:rsidP="00223C37">
      <w:pPr>
        <w:keepNext/>
        <w:keepLines/>
        <w:spacing w:line="360" w:lineRule="auto"/>
        <w:jc w:val="both"/>
        <w:rPr>
          <w:rFonts w:ascii="Times New Roman" w:eastAsia="Times New Roman" w:hAnsi="Times New Roman" w:cs="Times New Roman"/>
          <w:sz w:val="24"/>
        </w:rPr>
      </w:pPr>
    </w:p>
    <w:p w14:paraId="787184FE" w14:textId="4C0D2FE2" w:rsidR="00223C37" w:rsidRDefault="003606D4" w:rsidP="00223C37">
      <w:pPr>
        <w:keepNext/>
        <w:keepLines/>
        <w:spacing w:line="360" w:lineRule="auto"/>
        <w:jc w:val="both"/>
        <w:rPr>
          <w:rFonts w:ascii="Times New Roman" w:eastAsia="Times New Roman" w:hAnsi="Times New Roman" w:cs="Times New Roman"/>
          <w:b/>
          <w:bCs/>
          <w:sz w:val="28"/>
          <w:szCs w:val="24"/>
        </w:rPr>
      </w:pPr>
      <w:r w:rsidRPr="00A95B8E">
        <w:rPr>
          <w:rFonts w:ascii="Times New Roman" w:eastAsia="Times New Roman" w:hAnsi="Times New Roman" w:cs="Times New Roman"/>
          <w:b/>
          <w:bCs/>
          <w:sz w:val="28"/>
          <w:szCs w:val="24"/>
        </w:rPr>
        <w:t>ABSTRACT</w:t>
      </w:r>
    </w:p>
    <w:p w14:paraId="6231C3F7" w14:textId="77777777" w:rsidR="00A43A4E" w:rsidRDefault="00461928" w:rsidP="00D20D6A">
      <w:pPr>
        <w:keepNext/>
        <w:keepLines/>
        <w:spacing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As we are in the midst of revolution, technolog</w:t>
      </w:r>
      <w:r w:rsidR="00103C50">
        <w:rPr>
          <w:rFonts w:ascii="Times New Roman" w:eastAsia="Times New Roman" w:hAnsi="Times New Roman" w:cs="Times New Roman"/>
          <w:sz w:val="24"/>
        </w:rPr>
        <w:t>y</w:t>
      </w:r>
      <w:r>
        <w:rPr>
          <w:rFonts w:ascii="Times New Roman" w:eastAsia="Times New Roman" w:hAnsi="Times New Roman" w:cs="Times New Roman"/>
          <w:sz w:val="24"/>
        </w:rPr>
        <w:t xml:space="preserve"> </w:t>
      </w:r>
      <w:r w:rsidR="00103C50">
        <w:rPr>
          <w:rFonts w:ascii="Times New Roman" w:eastAsia="Times New Roman" w:hAnsi="Times New Roman" w:cs="Times New Roman"/>
          <w:sz w:val="24"/>
        </w:rPr>
        <w:t>has</w:t>
      </w:r>
      <w:r>
        <w:rPr>
          <w:rFonts w:ascii="Times New Roman" w:eastAsia="Times New Roman" w:hAnsi="Times New Roman" w:cs="Times New Roman"/>
          <w:sz w:val="24"/>
        </w:rPr>
        <w:t xml:space="preserve"> </w:t>
      </w:r>
      <w:r w:rsidR="00271607">
        <w:rPr>
          <w:rFonts w:ascii="Times New Roman" w:eastAsia="Times New Roman" w:hAnsi="Times New Roman" w:cs="Times New Roman"/>
          <w:sz w:val="24"/>
        </w:rPr>
        <w:t>taken</w:t>
      </w:r>
      <w:r>
        <w:rPr>
          <w:rFonts w:ascii="Times New Roman" w:eastAsia="Times New Roman" w:hAnsi="Times New Roman" w:cs="Times New Roman"/>
          <w:sz w:val="24"/>
        </w:rPr>
        <w:t xml:space="preserve"> a high consideration by providing services at real time</w:t>
      </w:r>
      <w:r w:rsidR="00271607">
        <w:rPr>
          <w:rFonts w:ascii="Times New Roman" w:eastAsia="Times New Roman" w:hAnsi="Times New Roman" w:cs="Times New Roman"/>
          <w:sz w:val="24"/>
        </w:rPr>
        <w:t>, this fact has simplified life of thousands of communities</w:t>
      </w:r>
      <w:r w:rsidR="00103C50">
        <w:rPr>
          <w:rFonts w:ascii="Times New Roman" w:eastAsia="Times New Roman" w:hAnsi="Times New Roman" w:cs="Times New Roman"/>
          <w:sz w:val="24"/>
        </w:rPr>
        <w:t>.</w:t>
      </w:r>
      <w:r w:rsidR="00271607">
        <w:rPr>
          <w:rFonts w:ascii="Times New Roman" w:eastAsia="Times New Roman" w:hAnsi="Times New Roman" w:cs="Times New Roman"/>
          <w:sz w:val="24"/>
        </w:rPr>
        <w:t xml:space="preserve"> Look at the revolution history; programmers have level up their skills by conceiving project on different carries such as desktop application; web application; artificial intelligence and so on. </w:t>
      </w:r>
      <w:r w:rsidR="00103C50">
        <w:rPr>
          <w:rFonts w:ascii="Times New Roman" w:eastAsia="Times New Roman" w:hAnsi="Times New Roman" w:cs="Times New Roman"/>
          <w:sz w:val="24"/>
        </w:rPr>
        <w:t xml:space="preserve">Focusing on our </w:t>
      </w:r>
      <w:r w:rsidR="00240889">
        <w:rPr>
          <w:rFonts w:ascii="Times New Roman" w:eastAsia="Times New Roman" w:hAnsi="Times New Roman" w:cs="Times New Roman"/>
          <w:sz w:val="24"/>
        </w:rPr>
        <w:t>project,</w:t>
      </w:r>
      <w:r w:rsidR="00103C50">
        <w:rPr>
          <w:rFonts w:ascii="Times New Roman" w:eastAsia="Times New Roman" w:hAnsi="Times New Roman" w:cs="Times New Roman"/>
          <w:sz w:val="24"/>
        </w:rPr>
        <w:t xml:space="preserve"> </w:t>
      </w:r>
      <w:r w:rsidR="00240889">
        <w:rPr>
          <w:rFonts w:ascii="Times New Roman" w:eastAsia="Times New Roman" w:hAnsi="Times New Roman" w:cs="Times New Roman"/>
          <w:sz w:val="24"/>
        </w:rPr>
        <w:t xml:space="preserve">we are going to </w:t>
      </w:r>
      <w:r w:rsidR="00834851">
        <w:rPr>
          <w:rFonts w:ascii="Times New Roman" w:eastAsia="Times New Roman" w:hAnsi="Times New Roman" w:cs="Times New Roman"/>
          <w:sz w:val="24"/>
        </w:rPr>
        <w:t>develop an Online</w:t>
      </w:r>
      <w:r w:rsidR="00240889">
        <w:rPr>
          <w:rFonts w:ascii="Times New Roman" w:eastAsia="Times New Roman" w:hAnsi="Times New Roman" w:cs="Times New Roman"/>
          <w:sz w:val="24"/>
        </w:rPr>
        <w:t xml:space="preserve"> </w:t>
      </w:r>
      <w:r w:rsidR="00240889" w:rsidRPr="00240889">
        <w:rPr>
          <w:rFonts w:ascii="Times New Roman" w:eastAsia="Times New Roman" w:hAnsi="Times New Roman" w:cs="Times New Roman"/>
          <w:b/>
          <w:bCs/>
          <w:sz w:val="24"/>
        </w:rPr>
        <w:t>Evangelical Restauration Church</w:t>
      </w:r>
      <w:r w:rsidR="00240889">
        <w:rPr>
          <w:rFonts w:ascii="Times New Roman" w:eastAsia="Times New Roman" w:hAnsi="Times New Roman" w:cs="Times New Roman"/>
          <w:sz w:val="24"/>
        </w:rPr>
        <w:t>.</w:t>
      </w:r>
    </w:p>
    <w:p w14:paraId="4572DAE5" w14:textId="2965414B" w:rsidR="004E68AB" w:rsidRDefault="00A43A4E" w:rsidP="006D422D">
      <w:pPr>
        <w:keepNext/>
        <w:keepLines/>
        <w:spacing w:line="360" w:lineRule="auto"/>
        <w:jc w:val="both"/>
        <w:rPr>
          <w:rFonts w:ascii="Times New Roman" w:eastAsia="Times New Roman" w:hAnsi="Times New Roman" w:cs="Times New Roman"/>
          <w:iCs/>
          <w:sz w:val="24"/>
        </w:rPr>
      </w:pPr>
      <w:r w:rsidRPr="00240889">
        <w:rPr>
          <w:rFonts w:ascii="Times New Roman" w:eastAsia="Times New Roman" w:hAnsi="Times New Roman" w:cs="Times New Roman"/>
          <w:b/>
          <w:bCs/>
          <w:sz w:val="24"/>
        </w:rPr>
        <w:t>Evangelical Restauration Church</w:t>
      </w:r>
      <w:r>
        <w:rPr>
          <w:rFonts w:ascii="Times New Roman" w:eastAsia="Times New Roman" w:hAnsi="Times New Roman" w:cs="Times New Roman"/>
          <w:b/>
          <w:bCs/>
          <w:sz w:val="24"/>
        </w:rPr>
        <w:t xml:space="preserve"> (E.R.C) </w:t>
      </w:r>
      <w:r w:rsidRPr="00A43A4E">
        <w:rPr>
          <w:rFonts w:ascii="Times New Roman" w:eastAsia="Times New Roman" w:hAnsi="Times New Roman" w:cs="Times New Roman"/>
          <w:sz w:val="24"/>
        </w:rPr>
        <w:t>is</w:t>
      </w:r>
      <w:r w:rsidR="00834851">
        <w:rPr>
          <w:rFonts w:ascii="Times New Roman" w:eastAsia="Times New Roman" w:hAnsi="Times New Roman" w:cs="Times New Roman"/>
          <w:sz w:val="24"/>
        </w:rPr>
        <w:t xml:space="preserve"> a church having different extensions in Africa </w:t>
      </w:r>
      <w:r w:rsidR="002A6669">
        <w:rPr>
          <w:rFonts w:ascii="Times New Roman" w:eastAsia="Times New Roman" w:hAnsi="Times New Roman" w:cs="Times New Roman"/>
          <w:sz w:val="24"/>
        </w:rPr>
        <w:t>with the</w:t>
      </w:r>
      <w:r w:rsidR="00DA1CBF">
        <w:rPr>
          <w:rFonts w:ascii="Times New Roman" w:eastAsia="Times New Roman" w:hAnsi="Times New Roman" w:cs="Times New Roman"/>
          <w:sz w:val="24"/>
        </w:rPr>
        <w:t xml:space="preserve"> mission statement </w:t>
      </w:r>
      <w:r w:rsidR="00240889">
        <w:rPr>
          <w:rFonts w:ascii="Times New Roman" w:eastAsia="Times New Roman" w:hAnsi="Times New Roman" w:cs="Times New Roman"/>
          <w:sz w:val="24"/>
        </w:rPr>
        <w:t>of</w:t>
      </w:r>
      <w:r w:rsidR="00DA1CBF">
        <w:rPr>
          <w:rFonts w:ascii="Times New Roman" w:eastAsia="Times New Roman" w:hAnsi="Times New Roman" w:cs="Times New Roman"/>
          <w:sz w:val="24"/>
        </w:rPr>
        <w:t xml:space="preserve"> winning souls for Christ. </w:t>
      </w:r>
      <w:r w:rsidR="002A6669">
        <w:rPr>
          <w:rFonts w:ascii="Times New Roman" w:eastAsia="Times New Roman" w:hAnsi="Times New Roman" w:cs="Times New Roman"/>
          <w:sz w:val="24"/>
        </w:rPr>
        <w:t>The church c</w:t>
      </w:r>
      <w:r w:rsidR="00DA1CBF">
        <w:rPr>
          <w:rFonts w:ascii="Times New Roman" w:eastAsia="Times New Roman" w:hAnsi="Times New Roman" w:cs="Times New Roman"/>
          <w:sz w:val="24"/>
        </w:rPr>
        <w:t>are for the souls</w:t>
      </w:r>
      <w:r w:rsidR="002A6669">
        <w:rPr>
          <w:rFonts w:ascii="Times New Roman" w:eastAsia="Times New Roman" w:hAnsi="Times New Roman" w:cs="Times New Roman"/>
          <w:sz w:val="24"/>
        </w:rPr>
        <w:t xml:space="preserve"> of by organizing different </w:t>
      </w:r>
      <w:r w:rsidR="00DA1CBF">
        <w:rPr>
          <w:rFonts w:ascii="Times New Roman" w:eastAsia="Times New Roman" w:hAnsi="Times New Roman" w:cs="Times New Roman"/>
          <w:sz w:val="24"/>
        </w:rPr>
        <w:t>training</w:t>
      </w:r>
      <w:r w:rsidR="002A6669">
        <w:rPr>
          <w:rFonts w:ascii="Times New Roman" w:eastAsia="Times New Roman" w:hAnsi="Times New Roman" w:cs="Times New Roman"/>
          <w:sz w:val="24"/>
        </w:rPr>
        <w:t>s</w:t>
      </w:r>
      <w:r w:rsidR="00DA1CBF">
        <w:rPr>
          <w:rFonts w:ascii="Times New Roman" w:eastAsia="Times New Roman" w:hAnsi="Times New Roman" w:cs="Times New Roman"/>
          <w:sz w:val="24"/>
        </w:rPr>
        <w:t xml:space="preserve">, </w:t>
      </w:r>
      <w:r w:rsidR="002A6669">
        <w:rPr>
          <w:rFonts w:ascii="Times New Roman" w:eastAsia="Times New Roman" w:hAnsi="Times New Roman" w:cs="Times New Roman"/>
          <w:sz w:val="24"/>
        </w:rPr>
        <w:t xml:space="preserve">preparation Bible teaching </w:t>
      </w:r>
      <w:r w:rsidR="00DA1CBF">
        <w:rPr>
          <w:rFonts w:ascii="Times New Roman" w:eastAsia="Times New Roman" w:hAnsi="Times New Roman" w:cs="Times New Roman"/>
          <w:sz w:val="24"/>
        </w:rPr>
        <w:t>and equip</w:t>
      </w:r>
      <w:r w:rsidR="002A6669">
        <w:rPr>
          <w:rFonts w:ascii="Times New Roman" w:eastAsia="Times New Roman" w:hAnsi="Times New Roman" w:cs="Times New Roman"/>
          <w:sz w:val="24"/>
        </w:rPr>
        <w:t xml:space="preserve"> </w:t>
      </w:r>
      <w:r w:rsidR="00DA1CBF">
        <w:rPr>
          <w:rFonts w:ascii="Times New Roman" w:eastAsia="Times New Roman" w:hAnsi="Times New Roman" w:cs="Times New Roman"/>
          <w:sz w:val="24"/>
        </w:rPr>
        <w:t>th</w:t>
      </w:r>
      <w:r w:rsidR="002A6669">
        <w:rPr>
          <w:rFonts w:ascii="Times New Roman" w:eastAsia="Times New Roman" w:hAnsi="Times New Roman" w:cs="Times New Roman"/>
          <w:sz w:val="24"/>
        </w:rPr>
        <w:t>em with the word of God for the spreading of the gospel.</w:t>
      </w:r>
      <w:r w:rsidR="00DA1CBF">
        <w:rPr>
          <w:rFonts w:ascii="Times New Roman" w:eastAsia="Times New Roman" w:hAnsi="Times New Roman" w:cs="Times New Roman"/>
          <w:sz w:val="24"/>
        </w:rPr>
        <w:t xml:space="preserve"> </w:t>
      </w:r>
      <w:r w:rsidR="00324115">
        <w:rPr>
          <w:rFonts w:ascii="Times New Roman" w:eastAsia="Times New Roman" w:hAnsi="Times New Roman" w:cs="Times New Roman"/>
          <w:sz w:val="24"/>
        </w:rPr>
        <w:t>And</w:t>
      </w:r>
      <w:r w:rsidR="002A6669">
        <w:rPr>
          <w:rFonts w:ascii="Times New Roman" w:eastAsia="Times New Roman" w:hAnsi="Times New Roman" w:cs="Times New Roman"/>
          <w:sz w:val="24"/>
        </w:rPr>
        <w:t xml:space="preserve"> the church has the</w:t>
      </w:r>
      <w:r w:rsidR="00324115">
        <w:rPr>
          <w:rFonts w:ascii="Times New Roman" w:eastAsia="Times New Roman" w:hAnsi="Times New Roman" w:cs="Times New Roman"/>
          <w:sz w:val="24"/>
        </w:rPr>
        <w:t xml:space="preserve"> vision of </w:t>
      </w:r>
      <w:r w:rsidR="00CC29DD">
        <w:rPr>
          <w:rFonts w:ascii="Times New Roman" w:eastAsia="Times New Roman" w:hAnsi="Times New Roman" w:cs="Times New Roman"/>
          <w:sz w:val="24"/>
        </w:rPr>
        <w:t>trained christians to be in deep communion with God no matter how situation is presented</w:t>
      </w:r>
      <w:r w:rsidR="00324115">
        <w:rPr>
          <w:rFonts w:ascii="Times New Roman" w:eastAsia="Times New Roman" w:hAnsi="Times New Roman" w:cs="Times New Roman"/>
          <w:sz w:val="24"/>
        </w:rPr>
        <w:t xml:space="preserve">, </w:t>
      </w:r>
      <w:r w:rsidR="00CC29DD">
        <w:rPr>
          <w:rFonts w:ascii="Times New Roman" w:eastAsia="Times New Roman" w:hAnsi="Times New Roman" w:cs="Times New Roman"/>
          <w:sz w:val="24"/>
        </w:rPr>
        <w:t xml:space="preserve">having christians who’s </w:t>
      </w:r>
      <w:r w:rsidR="00324115">
        <w:rPr>
          <w:rFonts w:ascii="Times New Roman" w:eastAsia="Times New Roman" w:hAnsi="Times New Roman" w:cs="Times New Roman"/>
          <w:sz w:val="24"/>
        </w:rPr>
        <w:t xml:space="preserve">totally consecrated to our lord Jesus. </w:t>
      </w:r>
      <w:r w:rsidR="008C7332" w:rsidRPr="008C7332">
        <w:rPr>
          <w:rFonts w:ascii="Times New Roman" w:eastAsia="Times New Roman" w:hAnsi="Times New Roman" w:cs="Times New Roman"/>
          <w:sz w:val="24"/>
        </w:rPr>
        <w:t>Through the current system,</w:t>
      </w:r>
      <w:r w:rsidR="008C7332">
        <w:rPr>
          <w:rFonts w:ascii="Times New Roman" w:eastAsia="Times New Roman" w:hAnsi="Times New Roman" w:cs="Times New Roman"/>
          <w:b/>
          <w:bCs/>
          <w:sz w:val="24"/>
        </w:rPr>
        <w:t xml:space="preserve"> </w:t>
      </w:r>
      <w:r w:rsidR="00324115">
        <w:rPr>
          <w:rFonts w:ascii="Times New Roman" w:eastAsia="Times New Roman" w:hAnsi="Times New Roman" w:cs="Times New Roman"/>
          <w:sz w:val="24"/>
        </w:rPr>
        <w:t xml:space="preserve">ERC use paper base system to save (record) new christians, </w:t>
      </w:r>
      <w:r w:rsidR="00CC29DD">
        <w:rPr>
          <w:rFonts w:ascii="Times New Roman" w:eastAsia="Times New Roman" w:hAnsi="Times New Roman" w:cs="Times New Roman"/>
          <w:sz w:val="24"/>
        </w:rPr>
        <w:t xml:space="preserve">and the management of old christians </w:t>
      </w:r>
      <w:r w:rsidR="00324115">
        <w:rPr>
          <w:rFonts w:ascii="Times New Roman" w:eastAsia="Times New Roman" w:hAnsi="Times New Roman" w:cs="Times New Roman"/>
          <w:sz w:val="24"/>
        </w:rPr>
        <w:t>of the church</w:t>
      </w:r>
      <w:r w:rsidR="00A71726">
        <w:rPr>
          <w:rFonts w:ascii="Times New Roman" w:eastAsia="Times New Roman" w:hAnsi="Times New Roman" w:cs="Times New Roman"/>
          <w:sz w:val="24"/>
        </w:rPr>
        <w:t>.</w:t>
      </w:r>
      <w:r w:rsidR="00324115">
        <w:rPr>
          <w:rFonts w:ascii="Times New Roman" w:eastAsia="Times New Roman" w:hAnsi="Times New Roman" w:cs="Times New Roman"/>
          <w:sz w:val="24"/>
        </w:rPr>
        <w:t xml:space="preserve"> or information about departments services</w:t>
      </w:r>
      <w:r w:rsidR="007265C0">
        <w:rPr>
          <w:rFonts w:ascii="Times New Roman" w:eastAsia="Times New Roman" w:hAnsi="Times New Roman" w:cs="Times New Roman"/>
          <w:sz w:val="24"/>
        </w:rPr>
        <w:t xml:space="preserve">, and </w:t>
      </w:r>
      <w:r w:rsidR="00CA032B">
        <w:rPr>
          <w:rFonts w:ascii="Times New Roman" w:eastAsia="Times New Roman" w:hAnsi="Times New Roman" w:cs="Times New Roman"/>
          <w:sz w:val="24"/>
        </w:rPr>
        <w:t xml:space="preserve">they </w:t>
      </w:r>
      <w:r w:rsidR="007265C0">
        <w:rPr>
          <w:rFonts w:ascii="Times New Roman" w:eastAsia="Times New Roman" w:hAnsi="Times New Roman" w:cs="Times New Roman"/>
          <w:sz w:val="24"/>
        </w:rPr>
        <w:t>use to</w:t>
      </w:r>
      <w:r w:rsidR="00CA032B">
        <w:rPr>
          <w:rFonts w:ascii="Times New Roman" w:eastAsia="Times New Roman" w:hAnsi="Times New Roman" w:cs="Times New Roman"/>
          <w:sz w:val="24"/>
        </w:rPr>
        <w:t xml:space="preserve"> put</w:t>
      </w:r>
      <w:r w:rsidR="007265C0">
        <w:rPr>
          <w:rFonts w:ascii="Times New Roman" w:eastAsia="Times New Roman" w:hAnsi="Times New Roman" w:cs="Times New Roman"/>
          <w:sz w:val="24"/>
        </w:rPr>
        <w:t xml:space="preserve"> notice o</w:t>
      </w:r>
      <w:r w:rsidR="00CA032B">
        <w:rPr>
          <w:rFonts w:ascii="Times New Roman" w:eastAsia="Times New Roman" w:hAnsi="Times New Roman" w:cs="Times New Roman"/>
          <w:sz w:val="24"/>
        </w:rPr>
        <w:t>n</w:t>
      </w:r>
      <w:r w:rsidR="007265C0">
        <w:rPr>
          <w:rFonts w:ascii="Times New Roman" w:eastAsia="Times New Roman" w:hAnsi="Times New Roman" w:cs="Times New Roman"/>
          <w:sz w:val="24"/>
        </w:rPr>
        <w:t xml:space="preserve"> wall</w:t>
      </w:r>
      <w:r w:rsidR="00CA032B">
        <w:rPr>
          <w:rFonts w:ascii="Times New Roman" w:eastAsia="Times New Roman" w:hAnsi="Times New Roman" w:cs="Times New Roman"/>
          <w:sz w:val="24"/>
        </w:rPr>
        <w:t xml:space="preserve"> or panel</w:t>
      </w:r>
      <w:r w:rsidR="007265C0">
        <w:rPr>
          <w:rFonts w:ascii="Times New Roman" w:eastAsia="Times New Roman" w:hAnsi="Times New Roman" w:cs="Times New Roman"/>
          <w:sz w:val="24"/>
        </w:rPr>
        <w:t xml:space="preserve"> in town to call or tell people about news which takes a lot money</w:t>
      </w:r>
      <w:r w:rsidR="00CA032B">
        <w:rPr>
          <w:rFonts w:ascii="Times New Roman" w:eastAsia="Times New Roman" w:hAnsi="Times New Roman" w:cs="Times New Roman"/>
          <w:sz w:val="24"/>
        </w:rPr>
        <w:t xml:space="preserve"> and time</w:t>
      </w:r>
      <w:r w:rsidR="007265C0">
        <w:rPr>
          <w:rFonts w:ascii="Times New Roman" w:eastAsia="Times New Roman" w:hAnsi="Times New Roman" w:cs="Times New Roman"/>
          <w:sz w:val="24"/>
        </w:rPr>
        <w:t>.</w:t>
      </w:r>
      <w:r w:rsidR="00B153CB">
        <w:rPr>
          <w:rFonts w:ascii="Times New Roman" w:eastAsia="Times New Roman" w:hAnsi="Times New Roman" w:cs="Times New Roman"/>
          <w:sz w:val="24"/>
        </w:rPr>
        <w:t xml:space="preserve"> </w:t>
      </w:r>
      <w:r w:rsidR="00A31B19">
        <w:rPr>
          <w:rFonts w:ascii="Times New Roman" w:eastAsia="Times New Roman" w:hAnsi="Times New Roman" w:cs="Times New Roman"/>
          <w:b/>
          <w:bCs/>
          <w:sz w:val="28"/>
          <w:szCs w:val="24"/>
        </w:rPr>
        <w:t xml:space="preserve"> </w:t>
      </w:r>
      <w:r w:rsidR="00324115">
        <w:rPr>
          <w:rFonts w:ascii="Times New Roman" w:eastAsia="Times New Roman" w:hAnsi="Times New Roman" w:cs="Times New Roman"/>
          <w:sz w:val="24"/>
        </w:rPr>
        <w:t>Th</w:t>
      </w:r>
      <w:r w:rsidR="008C7332">
        <w:rPr>
          <w:rFonts w:ascii="Times New Roman" w:eastAsia="Times New Roman" w:hAnsi="Times New Roman" w:cs="Times New Roman"/>
          <w:sz w:val="24"/>
        </w:rPr>
        <w:t xml:space="preserve">is project aimed </w:t>
      </w:r>
      <w:r w:rsidR="00324115">
        <w:rPr>
          <w:rFonts w:ascii="Times New Roman" w:eastAsia="Times New Roman" w:hAnsi="Times New Roman" w:cs="Times New Roman"/>
          <w:sz w:val="24"/>
        </w:rPr>
        <w:t xml:space="preserve">to build </w:t>
      </w:r>
      <w:r w:rsidR="008C7332">
        <w:rPr>
          <w:rFonts w:ascii="Times New Roman" w:eastAsia="Times New Roman" w:hAnsi="Times New Roman" w:cs="Times New Roman"/>
          <w:sz w:val="24"/>
        </w:rPr>
        <w:t xml:space="preserve">a system for </w:t>
      </w:r>
      <w:r w:rsidR="007265C0" w:rsidRPr="008C7332">
        <w:rPr>
          <w:rFonts w:ascii="Times New Roman" w:eastAsia="Times New Roman" w:hAnsi="Times New Roman" w:cs="Times New Roman"/>
          <w:b/>
          <w:bCs/>
          <w:sz w:val="24"/>
        </w:rPr>
        <w:t>E</w:t>
      </w:r>
      <w:r w:rsidR="008C7332" w:rsidRPr="008C7332">
        <w:rPr>
          <w:rFonts w:ascii="Times New Roman" w:eastAsia="Times New Roman" w:hAnsi="Times New Roman" w:cs="Times New Roman"/>
          <w:b/>
          <w:bCs/>
          <w:sz w:val="24"/>
        </w:rPr>
        <w:t>vangelical Restoration Church</w:t>
      </w:r>
      <w:r w:rsidR="008C7332">
        <w:rPr>
          <w:rFonts w:ascii="Times New Roman" w:eastAsia="Times New Roman" w:hAnsi="Times New Roman" w:cs="Times New Roman"/>
          <w:sz w:val="24"/>
        </w:rPr>
        <w:t xml:space="preserve"> which will facilitate the church </w:t>
      </w:r>
      <w:r w:rsidR="007265C0">
        <w:rPr>
          <w:rFonts w:ascii="Times New Roman" w:eastAsia="Times New Roman" w:hAnsi="Times New Roman" w:cs="Times New Roman"/>
          <w:sz w:val="24"/>
        </w:rPr>
        <w:t xml:space="preserve">to </w:t>
      </w:r>
      <w:r w:rsidR="008C7332">
        <w:rPr>
          <w:rFonts w:ascii="Times New Roman" w:eastAsia="Times New Roman" w:hAnsi="Times New Roman" w:cs="Times New Roman"/>
          <w:sz w:val="24"/>
        </w:rPr>
        <w:t xml:space="preserve">manage </w:t>
      </w:r>
      <w:r w:rsidR="00064D2E">
        <w:rPr>
          <w:rFonts w:ascii="Times New Roman" w:eastAsia="Times New Roman" w:hAnsi="Times New Roman" w:cs="Times New Roman"/>
          <w:sz w:val="24"/>
        </w:rPr>
        <w:t>information. This study has three specific objectives</w:t>
      </w:r>
      <w:r w:rsidR="0006381F">
        <w:rPr>
          <w:rFonts w:ascii="Times New Roman" w:eastAsia="Times New Roman" w:hAnsi="Times New Roman" w:cs="Times New Roman"/>
          <w:sz w:val="24"/>
        </w:rPr>
        <w:t xml:space="preserve">: To develop a database that will store information related to the registered new christians, to group, classify, process and disseminate data. To create a user-friendly interface that will engage the new christian to be in touch with the church </w:t>
      </w:r>
      <w:r w:rsidR="00A46C09">
        <w:rPr>
          <w:rFonts w:ascii="Times New Roman" w:eastAsia="Times New Roman" w:hAnsi="Times New Roman" w:cs="Times New Roman"/>
          <w:sz w:val="24"/>
        </w:rPr>
        <w:t xml:space="preserve">straight </w:t>
      </w:r>
      <w:r w:rsidR="00C93721">
        <w:rPr>
          <w:rFonts w:ascii="Times New Roman" w:eastAsia="Times New Roman" w:hAnsi="Times New Roman" w:cs="Times New Roman"/>
          <w:sz w:val="24"/>
        </w:rPr>
        <w:t xml:space="preserve">in </w:t>
      </w:r>
      <w:r w:rsidR="0006381F">
        <w:rPr>
          <w:rFonts w:ascii="Times New Roman" w:eastAsia="Times New Roman" w:hAnsi="Times New Roman" w:cs="Times New Roman"/>
          <w:sz w:val="24"/>
        </w:rPr>
        <w:t>the evangelical department, will</w:t>
      </w:r>
      <w:r w:rsidR="0006381F" w:rsidRPr="0006381F">
        <w:rPr>
          <w:rFonts w:ascii="Times New Roman" w:eastAsia="Times New Roman" w:hAnsi="Times New Roman" w:cs="Times New Roman"/>
          <w:sz w:val="24"/>
        </w:rPr>
        <w:t xml:space="preserve"> </w:t>
      </w:r>
      <w:r w:rsidR="0006381F">
        <w:rPr>
          <w:rFonts w:ascii="Times New Roman" w:eastAsia="Times New Roman" w:hAnsi="Times New Roman" w:cs="Times New Roman"/>
          <w:sz w:val="24"/>
        </w:rPr>
        <w:t xml:space="preserve">display data to christians and all information about programs, services, weddings, departments in the real time. </w:t>
      </w:r>
      <w:r w:rsidR="00D20D6A">
        <w:rPr>
          <w:rFonts w:ascii="Times New Roman" w:eastAsia="Times New Roman" w:hAnsi="Times New Roman" w:cs="Times New Roman"/>
          <w:sz w:val="24"/>
        </w:rPr>
        <w:t xml:space="preserve">And </w:t>
      </w:r>
      <w:r w:rsidR="00B153CB" w:rsidRPr="00B153CB">
        <w:rPr>
          <w:rFonts w:ascii="Times New Roman" w:eastAsia="Times New Roman" w:hAnsi="Times New Roman" w:cs="Times New Roman"/>
          <w:iCs/>
          <w:sz w:val="24"/>
        </w:rPr>
        <w:t xml:space="preserve">once in the system </w:t>
      </w:r>
      <w:r w:rsidR="00D20D6A">
        <w:rPr>
          <w:rFonts w:ascii="Times New Roman" w:eastAsia="Times New Roman" w:hAnsi="Times New Roman" w:cs="Times New Roman"/>
          <w:iCs/>
          <w:sz w:val="24"/>
        </w:rPr>
        <w:t xml:space="preserve">we let </w:t>
      </w:r>
      <w:r w:rsidR="00B153CB" w:rsidRPr="00B153CB">
        <w:rPr>
          <w:rFonts w:ascii="Times New Roman" w:eastAsia="Times New Roman" w:hAnsi="Times New Roman" w:cs="Times New Roman"/>
          <w:iCs/>
          <w:sz w:val="24"/>
        </w:rPr>
        <w:t xml:space="preserve">the administrator </w:t>
      </w:r>
      <w:r w:rsidR="00D20D6A">
        <w:rPr>
          <w:rFonts w:ascii="Times New Roman" w:eastAsia="Times New Roman" w:hAnsi="Times New Roman" w:cs="Times New Roman"/>
          <w:iCs/>
          <w:sz w:val="24"/>
        </w:rPr>
        <w:t>to</w:t>
      </w:r>
      <w:r w:rsidR="00B153CB" w:rsidRPr="00B153CB">
        <w:rPr>
          <w:rFonts w:ascii="Times New Roman" w:eastAsia="Times New Roman" w:hAnsi="Times New Roman" w:cs="Times New Roman"/>
          <w:iCs/>
          <w:sz w:val="24"/>
        </w:rPr>
        <w:t xml:space="preserve"> insert, update, search and deleting </w:t>
      </w:r>
      <w:r w:rsidR="00B153CB" w:rsidRPr="00B153CB">
        <w:rPr>
          <w:rFonts w:ascii="Times New Roman" w:eastAsia="Times New Roman" w:hAnsi="Times New Roman" w:cs="Times New Roman"/>
          <w:iCs/>
          <w:sz w:val="24"/>
        </w:rPr>
        <w:t>information and</w:t>
      </w:r>
      <w:r w:rsidR="00B153CB" w:rsidRPr="00B153CB">
        <w:rPr>
          <w:rFonts w:ascii="Times New Roman" w:eastAsia="Times New Roman" w:hAnsi="Times New Roman" w:cs="Times New Roman"/>
          <w:iCs/>
          <w:sz w:val="24"/>
        </w:rPr>
        <w:t xml:space="preserve"> further we develop a web-based system that facilitate the user to access the </w:t>
      </w:r>
      <w:r w:rsidR="00B153CB">
        <w:rPr>
          <w:rFonts w:ascii="Times New Roman" w:eastAsia="Times New Roman" w:hAnsi="Times New Roman" w:cs="Times New Roman"/>
          <w:iCs/>
          <w:sz w:val="24"/>
        </w:rPr>
        <w:t>church</w:t>
      </w:r>
      <w:r w:rsidR="00B153CB" w:rsidRPr="00B153CB">
        <w:rPr>
          <w:rFonts w:ascii="Times New Roman" w:eastAsia="Times New Roman" w:hAnsi="Times New Roman" w:cs="Times New Roman"/>
          <w:iCs/>
          <w:sz w:val="24"/>
        </w:rPr>
        <w:t xml:space="preserve">, to login, viewer news, </w:t>
      </w:r>
      <w:r w:rsidR="00B153CB">
        <w:rPr>
          <w:rFonts w:ascii="Times New Roman" w:eastAsia="Times New Roman" w:hAnsi="Times New Roman" w:cs="Times New Roman"/>
          <w:iCs/>
          <w:sz w:val="24"/>
        </w:rPr>
        <w:t xml:space="preserve">and </w:t>
      </w:r>
      <w:r w:rsidR="00B153CB" w:rsidRPr="00B153CB">
        <w:rPr>
          <w:rFonts w:ascii="Times New Roman" w:eastAsia="Times New Roman" w:hAnsi="Times New Roman" w:cs="Times New Roman"/>
          <w:iCs/>
          <w:sz w:val="24"/>
        </w:rPr>
        <w:t>donate</w:t>
      </w:r>
      <w:r w:rsidR="00B153CB" w:rsidRPr="00B153CB">
        <w:rPr>
          <w:rFonts w:ascii="Times New Roman" w:eastAsia="Times New Roman" w:hAnsi="Times New Roman" w:cs="Times New Roman"/>
          <w:iCs/>
          <w:sz w:val="24"/>
        </w:rPr>
        <w:t xml:space="preserve">. We collected data through the interview as a data collection tool whereby we interviewed </w:t>
      </w:r>
      <w:r w:rsidR="00B153CB">
        <w:rPr>
          <w:rFonts w:ascii="Times New Roman" w:eastAsia="Times New Roman" w:hAnsi="Times New Roman" w:cs="Times New Roman"/>
          <w:iCs/>
          <w:sz w:val="24"/>
        </w:rPr>
        <w:t>some church members</w:t>
      </w:r>
      <w:r w:rsidR="00B153CB" w:rsidRPr="00B153CB">
        <w:rPr>
          <w:rFonts w:ascii="Times New Roman" w:eastAsia="Times New Roman" w:hAnsi="Times New Roman" w:cs="Times New Roman"/>
          <w:iCs/>
          <w:sz w:val="24"/>
        </w:rPr>
        <w:t xml:space="preserve"> of </w:t>
      </w:r>
      <w:r w:rsidR="00B153CB">
        <w:rPr>
          <w:rFonts w:ascii="Times New Roman" w:eastAsia="Times New Roman" w:hAnsi="Times New Roman" w:cs="Times New Roman"/>
          <w:iCs/>
          <w:sz w:val="24"/>
        </w:rPr>
        <w:t>E.R</w:t>
      </w:r>
      <w:r w:rsidR="00B153CB" w:rsidRPr="00B153CB">
        <w:rPr>
          <w:rFonts w:ascii="Times New Roman" w:eastAsia="Times New Roman" w:hAnsi="Times New Roman" w:cs="Times New Roman"/>
          <w:iCs/>
          <w:sz w:val="24"/>
        </w:rPr>
        <w:t>.</w:t>
      </w:r>
      <w:r w:rsidR="00D20D6A">
        <w:rPr>
          <w:rFonts w:ascii="Times New Roman" w:eastAsia="Times New Roman" w:hAnsi="Times New Roman" w:cs="Times New Roman"/>
          <w:iCs/>
          <w:sz w:val="24"/>
        </w:rPr>
        <w:t>C.</w:t>
      </w:r>
      <w:r w:rsidR="004E68AB">
        <w:rPr>
          <w:rFonts w:ascii="Times New Roman" w:eastAsia="Times New Roman" w:hAnsi="Times New Roman" w:cs="Times New Roman"/>
          <w:iCs/>
          <w:sz w:val="24"/>
        </w:rPr>
        <w:t xml:space="preserve"> </w:t>
      </w:r>
      <w:r w:rsidR="00D20D6A" w:rsidRPr="00B153CB">
        <w:rPr>
          <w:rFonts w:ascii="Times New Roman" w:eastAsia="Times New Roman" w:hAnsi="Times New Roman" w:cs="Times New Roman"/>
          <w:iCs/>
          <w:sz w:val="24"/>
        </w:rPr>
        <w:t xml:space="preserve">We provided an overviewed of how </w:t>
      </w:r>
      <w:r w:rsidR="00D20D6A" w:rsidRPr="00D20D6A">
        <w:rPr>
          <w:rFonts w:ascii="Times New Roman" w:eastAsia="Times New Roman" w:hAnsi="Times New Roman" w:cs="Times New Roman"/>
          <w:iCs/>
          <w:sz w:val="24"/>
        </w:rPr>
        <w:t xml:space="preserve">online church </w:t>
      </w:r>
      <w:r w:rsidR="00D20D6A" w:rsidRPr="00B153CB">
        <w:rPr>
          <w:rFonts w:ascii="Times New Roman" w:eastAsia="Times New Roman" w:hAnsi="Times New Roman" w:cs="Times New Roman"/>
          <w:iCs/>
          <w:sz w:val="24"/>
        </w:rPr>
        <w:t>will facilitate</w:t>
      </w:r>
      <w:r w:rsidR="00D20D6A" w:rsidRPr="00D20D6A">
        <w:rPr>
          <w:rFonts w:ascii="Times New Roman" w:eastAsia="Times New Roman" w:hAnsi="Times New Roman" w:cs="Times New Roman"/>
          <w:iCs/>
          <w:sz w:val="24"/>
        </w:rPr>
        <w:t xml:space="preserve"> christian</w:t>
      </w:r>
      <w:r w:rsidR="00D20D6A" w:rsidRPr="00B153CB">
        <w:rPr>
          <w:rFonts w:ascii="Times New Roman" w:eastAsia="Times New Roman" w:hAnsi="Times New Roman" w:cs="Times New Roman"/>
          <w:iCs/>
          <w:sz w:val="24"/>
        </w:rPr>
        <w:t xml:space="preserve"> </w:t>
      </w:r>
      <w:r w:rsidR="00D20D6A" w:rsidRPr="00D20D6A">
        <w:rPr>
          <w:rFonts w:ascii="Times New Roman" w:eastAsia="Times New Roman" w:hAnsi="Times New Roman" w:cs="Times New Roman"/>
          <w:iCs/>
          <w:sz w:val="24"/>
        </w:rPr>
        <w:t>to be aware with</w:t>
      </w:r>
      <w:r w:rsidR="00D20D6A" w:rsidRPr="00B153CB">
        <w:rPr>
          <w:rFonts w:ascii="Times New Roman" w:eastAsia="Times New Roman" w:hAnsi="Times New Roman" w:cs="Times New Roman"/>
          <w:iCs/>
          <w:sz w:val="24"/>
        </w:rPr>
        <w:t xml:space="preserve"> </w:t>
      </w:r>
      <w:r w:rsidR="00D20D6A" w:rsidRPr="00D20D6A">
        <w:rPr>
          <w:rFonts w:ascii="Times New Roman" w:eastAsia="Times New Roman" w:hAnsi="Times New Roman" w:cs="Times New Roman"/>
          <w:iCs/>
          <w:sz w:val="24"/>
        </w:rPr>
        <w:t>all new of the church once</w:t>
      </w:r>
      <w:r w:rsidR="00D20D6A">
        <w:rPr>
          <w:rFonts w:ascii="Times New Roman" w:eastAsia="Times New Roman" w:hAnsi="Times New Roman" w:cs="Times New Roman"/>
          <w:iCs/>
          <w:sz w:val="24"/>
        </w:rPr>
        <w:t xml:space="preserve"> not </w:t>
      </w:r>
      <w:r w:rsidR="00D20D6A" w:rsidRPr="00D20D6A">
        <w:rPr>
          <w:rFonts w:ascii="Times New Roman" w:eastAsia="Times New Roman" w:hAnsi="Times New Roman" w:cs="Times New Roman"/>
          <w:iCs/>
          <w:sz w:val="24"/>
        </w:rPr>
        <w:t>miss</w:t>
      </w:r>
      <w:r w:rsidR="00D20D6A" w:rsidRPr="00D20D6A">
        <w:rPr>
          <w:rFonts w:ascii="Times New Roman" w:eastAsia="Times New Roman" w:hAnsi="Times New Roman" w:cs="Times New Roman"/>
          <w:iCs/>
          <w:sz w:val="24"/>
        </w:rPr>
        <w:t xml:space="preserve"> church services</w:t>
      </w:r>
      <w:r w:rsidR="00A31B19">
        <w:rPr>
          <w:rFonts w:ascii="Times New Roman" w:eastAsia="Times New Roman" w:hAnsi="Times New Roman" w:cs="Times New Roman"/>
          <w:iCs/>
          <w:sz w:val="24"/>
        </w:rPr>
        <w:t xml:space="preserve">. </w:t>
      </w:r>
      <w:r w:rsidR="006D422D" w:rsidRPr="00862972">
        <w:rPr>
          <w:rFonts w:ascii="Times New Roman" w:hAnsi="Times New Roman"/>
          <w:iCs/>
          <w:sz w:val="24"/>
          <w:szCs w:val="24"/>
        </w:rPr>
        <w:t xml:space="preserve">The method used to develop the system included prototype model approach, the use of </w:t>
      </w:r>
      <w:r w:rsidR="006D422D">
        <w:rPr>
          <w:rFonts w:ascii="Times New Roman" w:hAnsi="Times New Roman"/>
          <w:iCs/>
          <w:sz w:val="24"/>
          <w:szCs w:val="24"/>
        </w:rPr>
        <w:t>Unified Modeling Languages (UML)</w:t>
      </w:r>
      <w:r w:rsidR="004E68AB">
        <w:rPr>
          <w:rFonts w:ascii="Times New Roman" w:hAnsi="Times New Roman"/>
          <w:iCs/>
          <w:sz w:val="24"/>
          <w:szCs w:val="24"/>
        </w:rPr>
        <w:t xml:space="preserve"> </w:t>
      </w:r>
      <w:r w:rsidR="006D422D">
        <w:rPr>
          <w:rFonts w:ascii="Times New Roman" w:hAnsi="Times New Roman"/>
          <w:iCs/>
          <w:sz w:val="24"/>
          <w:szCs w:val="24"/>
        </w:rPr>
        <w:t xml:space="preserve">that what has been </w:t>
      </w:r>
      <w:r w:rsidR="006D422D" w:rsidRPr="00862972">
        <w:rPr>
          <w:rFonts w:ascii="Times New Roman" w:hAnsi="Times New Roman"/>
          <w:iCs/>
          <w:sz w:val="24"/>
          <w:szCs w:val="24"/>
        </w:rPr>
        <w:t>used to design the system</w:t>
      </w:r>
      <w:bookmarkStart w:id="0" w:name="_Hlk60758732"/>
      <w:r w:rsidR="006D422D">
        <w:rPr>
          <w:rFonts w:ascii="Times New Roman" w:hAnsi="Times New Roman"/>
          <w:iCs/>
          <w:sz w:val="24"/>
          <w:szCs w:val="24"/>
        </w:rPr>
        <w:t xml:space="preserve">. </w:t>
      </w:r>
      <w:r w:rsidR="006D422D">
        <w:rPr>
          <w:rFonts w:ascii="Times New Roman" w:eastAsia="Times New Roman" w:hAnsi="Times New Roman" w:cs="Times New Roman"/>
          <w:iCs/>
          <w:sz w:val="24"/>
        </w:rPr>
        <w:t xml:space="preserve">In conclusion; the Evangelical Restauration Church information system was </w:t>
      </w:r>
      <w:r w:rsidR="00B153CB" w:rsidRPr="00B153CB">
        <w:rPr>
          <w:rFonts w:ascii="Times New Roman" w:eastAsia="Times New Roman" w:hAnsi="Times New Roman" w:cs="Times New Roman"/>
          <w:iCs/>
          <w:sz w:val="24"/>
        </w:rPr>
        <w:t xml:space="preserve">designed </w:t>
      </w:r>
      <w:r w:rsidR="006D422D">
        <w:rPr>
          <w:rFonts w:ascii="Times New Roman" w:eastAsia="Times New Roman" w:hAnsi="Times New Roman" w:cs="Times New Roman"/>
          <w:iCs/>
          <w:sz w:val="24"/>
        </w:rPr>
        <w:t>to provide information</w:t>
      </w:r>
      <w:r w:rsidR="004E68AB">
        <w:rPr>
          <w:rFonts w:ascii="Times New Roman" w:eastAsia="Times New Roman" w:hAnsi="Times New Roman" w:cs="Times New Roman"/>
          <w:iCs/>
          <w:sz w:val="24"/>
        </w:rPr>
        <w:t xml:space="preserve"> to Christians and to </w:t>
      </w:r>
      <w:r w:rsidR="004E68AB" w:rsidRPr="00B153CB">
        <w:rPr>
          <w:rFonts w:ascii="Times New Roman" w:eastAsia="Times New Roman" w:hAnsi="Times New Roman" w:cs="Times New Roman"/>
          <w:iCs/>
          <w:sz w:val="24"/>
        </w:rPr>
        <w:t>solve</w:t>
      </w:r>
      <w:r w:rsidR="00B153CB" w:rsidRPr="00B153CB">
        <w:rPr>
          <w:rFonts w:ascii="Times New Roman" w:eastAsia="Times New Roman" w:hAnsi="Times New Roman" w:cs="Times New Roman"/>
          <w:iCs/>
          <w:sz w:val="24"/>
        </w:rPr>
        <w:t xml:space="preserve"> </w:t>
      </w:r>
      <w:r w:rsidR="007D49E6">
        <w:rPr>
          <w:rFonts w:ascii="Times New Roman" w:eastAsia="Times New Roman" w:hAnsi="Times New Roman" w:cs="Times New Roman"/>
          <w:iCs/>
          <w:sz w:val="24"/>
        </w:rPr>
        <w:t>information management issues. We recommend the church ERC to use this system not only to provide information but also for recording and keeping data.</w:t>
      </w:r>
    </w:p>
    <w:bookmarkEnd w:id="0"/>
    <w:p w14:paraId="70198D9B" w14:textId="6D53C783" w:rsidR="00C161CC" w:rsidRDefault="00C161CC" w:rsidP="00184A11">
      <w:pPr>
        <w:keepNext/>
        <w:keepLines/>
        <w:spacing w:before="400" w:after="40" w:line="360" w:lineRule="auto"/>
        <w:rPr>
          <w:rFonts w:ascii="Times New Roman" w:eastAsia="Times New Roman" w:hAnsi="Times New Roman" w:cs="Times New Roman"/>
          <w:b/>
          <w:bCs/>
          <w:sz w:val="24"/>
        </w:rPr>
      </w:pPr>
      <w:r w:rsidRPr="00A95B8E">
        <w:rPr>
          <w:rFonts w:ascii="Times New Roman" w:eastAsia="Times New Roman" w:hAnsi="Times New Roman" w:cs="Times New Roman"/>
          <w:b/>
          <w:bCs/>
          <w:sz w:val="24"/>
        </w:rPr>
        <w:lastRenderedPageBreak/>
        <w:t>TABLE OF CONTENT</w:t>
      </w:r>
    </w:p>
    <w:p w14:paraId="4219CDC6" w14:textId="77777777" w:rsidR="00A95B8E" w:rsidRPr="00A95B8E" w:rsidRDefault="00A95B8E" w:rsidP="00184A11">
      <w:pPr>
        <w:keepNext/>
        <w:keepLines/>
        <w:spacing w:before="400" w:after="40" w:line="360" w:lineRule="auto"/>
        <w:rPr>
          <w:rFonts w:ascii="Times New Roman" w:eastAsia="Times New Roman" w:hAnsi="Times New Roman" w:cs="Times New Roman"/>
          <w:b/>
          <w:bCs/>
          <w:sz w:val="24"/>
        </w:rPr>
      </w:pPr>
    </w:p>
    <w:p w14:paraId="57205AAA" w14:textId="0F4305E6" w:rsidR="00C161CC" w:rsidRDefault="00C161CC" w:rsidP="00184A11">
      <w:pPr>
        <w:keepNext/>
        <w:keepLines/>
        <w:spacing w:before="400" w:after="40" w:line="360" w:lineRule="auto"/>
        <w:rPr>
          <w:rFonts w:ascii="Times New Roman" w:eastAsia="Times New Roman" w:hAnsi="Times New Roman" w:cs="Times New Roman"/>
          <w:sz w:val="24"/>
        </w:rPr>
      </w:pPr>
    </w:p>
    <w:p w14:paraId="19460FBD" w14:textId="77777777" w:rsidR="00C161CC" w:rsidRPr="00201F3B" w:rsidRDefault="00C161CC" w:rsidP="00184A11">
      <w:pPr>
        <w:keepNext/>
        <w:keepLines/>
        <w:spacing w:before="400" w:after="40" w:line="360" w:lineRule="auto"/>
        <w:rPr>
          <w:rFonts w:ascii="Times New Roman" w:eastAsia="Times New Roman" w:hAnsi="Times New Roman" w:cs="Times New Roman"/>
          <w:sz w:val="24"/>
        </w:rPr>
      </w:pPr>
    </w:p>
    <w:p w14:paraId="2B102B51" w14:textId="77777777" w:rsidR="000719E3" w:rsidRDefault="000719E3" w:rsidP="00184A11">
      <w:pPr>
        <w:keepNext/>
        <w:keepLines/>
        <w:spacing w:before="400" w:after="40" w:line="360" w:lineRule="auto"/>
        <w:jc w:val="center"/>
        <w:rPr>
          <w:rFonts w:ascii="Times New Roman" w:eastAsia="Times New Roman" w:hAnsi="Times New Roman" w:cs="Times New Roman"/>
          <w:b/>
          <w:sz w:val="28"/>
        </w:rPr>
      </w:pPr>
    </w:p>
    <w:p w14:paraId="793B9BA3" w14:textId="77777777" w:rsidR="000719E3" w:rsidRDefault="000719E3" w:rsidP="00184A11">
      <w:pPr>
        <w:keepNext/>
        <w:keepLines/>
        <w:spacing w:before="400" w:after="40" w:line="360" w:lineRule="auto"/>
        <w:jc w:val="center"/>
        <w:rPr>
          <w:rFonts w:ascii="Times New Roman" w:eastAsia="Times New Roman" w:hAnsi="Times New Roman" w:cs="Times New Roman"/>
          <w:b/>
          <w:sz w:val="28"/>
        </w:rPr>
      </w:pPr>
    </w:p>
    <w:p w14:paraId="59BDC209" w14:textId="77777777" w:rsidR="000719E3" w:rsidRDefault="000719E3" w:rsidP="00184A11">
      <w:pPr>
        <w:keepNext/>
        <w:keepLines/>
        <w:spacing w:before="400" w:after="40" w:line="360" w:lineRule="auto"/>
        <w:jc w:val="center"/>
        <w:rPr>
          <w:rFonts w:ascii="Times New Roman" w:eastAsia="Times New Roman" w:hAnsi="Times New Roman" w:cs="Times New Roman"/>
          <w:b/>
          <w:sz w:val="28"/>
        </w:rPr>
      </w:pPr>
    </w:p>
    <w:p w14:paraId="56B26077" w14:textId="77777777" w:rsidR="000719E3" w:rsidRDefault="000719E3" w:rsidP="00184A11">
      <w:pPr>
        <w:keepNext/>
        <w:keepLines/>
        <w:spacing w:before="400" w:after="40" w:line="360" w:lineRule="auto"/>
        <w:jc w:val="center"/>
        <w:rPr>
          <w:rFonts w:ascii="Times New Roman" w:eastAsia="Times New Roman" w:hAnsi="Times New Roman" w:cs="Times New Roman"/>
          <w:b/>
          <w:sz w:val="28"/>
        </w:rPr>
      </w:pPr>
    </w:p>
    <w:p w14:paraId="6616B778" w14:textId="77777777" w:rsidR="000719E3" w:rsidRDefault="000719E3" w:rsidP="00184A11">
      <w:pPr>
        <w:keepNext/>
        <w:keepLines/>
        <w:spacing w:before="400" w:after="40" w:line="360" w:lineRule="auto"/>
        <w:jc w:val="center"/>
        <w:rPr>
          <w:rFonts w:ascii="Times New Roman" w:eastAsia="Times New Roman" w:hAnsi="Times New Roman" w:cs="Times New Roman"/>
          <w:b/>
          <w:sz w:val="28"/>
        </w:rPr>
      </w:pPr>
    </w:p>
    <w:p w14:paraId="000A768D" w14:textId="77777777" w:rsidR="000719E3" w:rsidRDefault="000719E3" w:rsidP="00184A11">
      <w:pPr>
        <w:keepNext/>
        <w:keepLines/>
        <w:spacing w:before="400" w:after="40" w:line="360" w:lineRule="auto"/>
        <w:jc w:val="center"/>
        <w:rPr>
          <w:rFonts w:ascii="Times New Roman" w:eastAsia="Times New Roman" w:hAnsi="Times New Roman" w:cs="Times New Roman"/>
          <w:b/>
          <w:sz w:val="28"/>
        </w:rPr>
      </w:pPr>
    </w:p>
    <w:p w14:paraId="46301ADB" w14:textId="77777777" w:rsidR="000719E3" w:rsidRDefault="000719E3" w:rsidP="00184A11">
      <w:pPr>
        <w:keepNext/>
        <w:keepLines/>
        <w:spacing w:before="400" w:after="40" w:line="360" w:lineRule="auto"/>
        <w:jc w:val="center"/>
        <w:rPr>
          <w:rFonts w:ascii="Times New Roman" w:eastAsia="Times New Roman" w:hAnsi="Times New Roman" w:cs="Times New Roman"/>
          <w:b/>
          <w:sz w:val="28"/>
        </w:rPr>
      </w:pPr>
    </w:p>
    <w:p w14:paraId="49954680" w14:textId="77777777" w:rsidR="000719E3" w:rsidRDefault="000719E3" w:rsidP="00184A11">
      <w:pPr>
        <w:keepNext/>
        <w:keepLines/>
        <w:spacing w:before="400" w:after="40" w:line="360" w:lineRule="auto"/>
        <w:jc w:val="center"/>
        <w:rPr>
          <w:rFonts w:ascii="Times New Roman" w:eastAsia="Times New Roman" w:hAnsi="Times New Roman" w:cs="Times New Roman"/>
          <w:b/>
          <w:sz w:val="28"/>
        </w:rPr>
      </w:pPr>
    </w:p>
    <w:p w14:paraId="6A254C6A" w14:textId="77777777" w:rsidR="000719E3" w:rsidRDefault="000719E3" w:rsidP="00184A11">
      <w:pPr>
        <w:keepNext/>
        <w:keepLines/>
        <w:spacing w:before="400" w:after="40" w:line="360" w:lineRule="auto"/>
        <w:jc w:val="center"/>
        <w:rPr>
          <w:rFonts w:ascii="Times New Roman" w:eastAsia="Times New Roman" w:hAnsi="Times New Roman" w:cs="Times New Roman"/>
          <w:b/>
          <w:sz w:val="28"/>
        </w:rPr>
      </w:pPr>
    </w:p>
    <w:p w14:paraId="647F77AA" w14:textId="517FE161" w:rsidR="00184A11" w:rsidRDefault="00184A11" w:rsidP="00184A11">
      <w:pPr>
        <w:spacing w:line="360" w:lineRule="auto"/>
        <w:jc w:val="both"/>
        <w:rPr>
          <w:rFonts w:ascii="Times New Roman" w:eastAsia="Times New Roman" w:hAnsi="Times New Roman" w:cs="Times New Roman"/>
          <w:b/>
          <w:sz w:val="28"/>
        </w:rPr>
      </w:pPr>
    </w:p>
    <w:p w14:paraId="31F63728" w14:textId="3C57C51E" w:rsidR="00A46C09" w:rsidRDefault="00A46C09" w:rsidP="00184A11">
      <w:pPr>
        <w:spacing w:line="360" w:lineRule="auto"/>
        <w:jc w:val="both"/>
        <w:rPr>
          <w:rFonts w:ascii="Times New Roman" w:eastAsia="Times New Roman" w:hAnsi="Times New Roman" w:cs="Times New Roman"/>
          <w:b/>
          <w:sz w:val="24"/>
        </w:rPr>
      </w:pPr>
    </w:p>
    <w:p w14:paraId="0E31E1B9" w14:textId="2AAD372C" w:rsidR="00C31E8A" w:rsidRDefault="00C31E8A" w:rsidP="00184A11">
      <w:pPr>
        <w:spacing w:line="360" w:lineRule="auto"/>
        <w:jc w:val="both"/>
        <w:rPr>
          <w:rFonts w:ascii="Times New Roman" w:eastAsia="Times New Roman" w:hAnsi="Times New Roman" w:cs="Times New Roman"/>
          <w:b/>
          <w:sz w:val="24"/>
        </w:rPr>
      </w:pPr>
    </w:p>
    <w:p w14:paraId="522A58F7" w14:textId="77777777" w:rsidR="00C31E8A" w:rsidRDefault="00C31E8A" w:rsidP="00184A11">
      <w:pPr>
        <w:spacing w:line="360" w:lineRule="auto"/>
        <w:jc w:val="both"/>
        <w:rPr>
          <w:rFonts w:ascii="Times New Roman" w:eastAsia="Times New Roman" w:hAnsi="Times New Roman" w:cs="Times New Roman"/>
          <w:b/>
          <w:sz w:val="24"/>
        </w:rPr>
      </w:pPr>
    </w:p>
    <w:p w14:paraId="79535B92" w14:textId="77777777" w:rsidR="00184A11" w:rsidRPr="009B6BD1" w:rsidRDefault="00184A11" w:rsidP="00184A11">
      <w:pPr>
        <w:spacing w:line="360" w:lineRule="auto"/>
        <w:jc w:val="both"/>
        <w:rPr>
          <w:rFonts w:ascii="Times New Roman" w:eastAsia="Times New Roman" w:hAnsi="Times New Roman" w:cs="Times New Roman"/>
          <w:b/>
          <w:sz w:val="24"/>
        </w:rPr>
      </w:pPr>
    </w:p>
    <w:p w14:paraId="19AAF082" w14:textId="77777777" w:rsidR="000D6FB9" w:rsidRPr="009B6BD1" w:rsidRDefault="00880962" w:rsidP="00184A11">
      <w:pPr>
        <w:spacing w:line="360" w:lineRule="auto"/>
        <w:jc w:val="both"/>
        <w:rPr>
          <w:rFonts w:ascii="Times New Roman" w:eastAsia="Times New Roman" w:hAnsi="Times New Roman" w:cs="Times New Roman"/>
          <w:b/>
          <w:sz w:val="32"/>
          <w:szCs w:val="32"/>
        </w:rPr>
      </w:pPr>
      <w:r w:rsidRPr="009B6BD1">
        <w:rPr>
          <w:rFonts w:ascii="Times New Roman" w:eastAsia="Times New Roman" w:hAnsi="Times New Roman" w:cs="Times New Roman"/>
          <w:b/>
          <w:sz w:val="32"/>
          <w:szCs w:val="32"/>
        </w:rPr>
        <w:lastRenderedPageBreak/>
        <w:t>CHAPTER 0</w:t>
      </w:r>
      <w:r w:rsidR="00056D37" w:rsidRPr="009B6BD1">
        <w:rPr>
          <w:rFonts w:ascii="Times New Roman" w:eastAsia="Times New Roman" w:hAnsi="Times New Roman" w:cs="Times New Roman"/>
          <w:b/>
          <w:sz w:val="32"/>
          <w:szCs w:val="32"/>
        </w:rPr>
        <w:t>: GENERAL INTRODUCTION</w:t>
      </w:r>
    </w:p>
    <w:p w14:paraId="4DD97A5A" w14:textId="77777777" w:rsidR="000D6FB9" w:rsidRPr="009B6BD1" w:rsidRDefault="00056D37" w:rsidP="00184A11">
      <w:pPr>
        <w:keepNext/>
        <w:keepLines/>
        <w:spacing w:before="40" w:after="0" w:line="360" w:lineRule="auto"/>
        <w:jc w:val="both"/>
        <w:rPr>
          <w:rFonts w:ascii="Times New Roman" w:eastAsia="Times New Roman" w:hAnsi="Times New Roman" w:cs="Times New Roman"/>
          <w:b/>
          <w:color w:val="2E74B5"/>
          <w:sz w:val="24"/>
        </w:rPr>
      </w:pPr>
      <w:r w:rsidRPr="009B6BD1">
        <w:rPr>
          <w:rFonts w:ascii="Times New Roman" w:eastAsia="Times New Roman" w:hAnsi="Times New Roman" w:cs="Times New Roman"/>
          <w:b/>
          <w:color w:val="2E74B5"/>
          <w:sz w:val="24"/>
        </w:rPr>
        <w:t>INTRODUCTION</w:t>
      </w:r>
    </w:p>
    <w:p w14:paraId="2B37A158" w14:textId="7418F4F8" w:rsidR="000D6FB9" w:rsidRPr="009B6BD1" w:rsidRDefault="00056D37" w:rsidP="00184A11">
      <w:pPr>
        <w:spacing w:before="240" w:after="200"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These days, according to the development of services and infrastructures (in case of the pandemic COVID</w:t>
      </w:r>
      <w:r w:rsidR="002B6914">
        <w:rPr>
          <w:rFonts w:ascii="Times New Roman" w:eastAsia="Times New Roman" w:hAnsi="Times New Roman" w:cs="Times New Roman"/>
          <w:sz w:val="24"/>
        </w:rPr>
        <w:t>-</w:t>
      </w:r>
      <w:r w:rsidRPr="009B6BD1">
        <w:rPr>
          <w:rFonts w:ascii="Times New Roman" w:eastAsia="Times New Roman" w:hAnsi="Times New Roman" w:cs="Times New Roman"/>
          <w:sz w:val="24"/>
        </w:rPr>
        <w:t>19), there is a lot of way church uses to reach people over the city.</w:t>
      </w:r>
    </w:p>
    <w:p w14:paraId="10356DDC" w14:textId="11F0E1C4" w:rsidR="000D6FB9" w:rsidRPr="009B6BD1" w:rsidRDefault="00056D37" w:rsidP="00184A11">
      <w:pPr>
        <w:spacing w:after="200"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Means used by church are very important for informing Christians about news and programs about church or online </w:t>
      </w:r>
      <w:r w:rsidR="001B1016">
        <w:rPr>
          <w:rFonts w:ascii="Times New Roman" w:eastAsia="Times New Roman" w:hAnsi="Times New Roman" w:cs="Times New Roman"/>
          <w:sz w:val="24"/>
        </w:rPr>
        <w:t>preaching</w:t>
      </w:r>
      <w:r w:rsidRPr="009B6BD1">
        <w:rPr>
          <w:rFonts w:ascii="Times New Roman" w:eastAsia="Times New Roman" w:hAnsi="Times New Roman" w:cs="Times New Roman"/>
          <w:sz w:val="24"/>
        </w:rPr>
        <w:t xml:space="preserve">, to keep in touch with </w:t>
      </w:r>
      <w:r w:rsidR="009F0CDC">
        <w:rPr>
          <w:rFonts w:ascii="Times New Roman" w:eastAsia="Times New Roman" w:hAnsi="Times New Roman" w:cs="Times New Roman"/>
          <w:sz w:val="24"/>
        </w:rPr>
        <w:t>c</w:t>
      </w:r>
      <w:r w:rsidRPr="009B6BD1">
        <w:rPr>
          <w:rFonts w:ascii="Times New Roman" w:eastAsia="Times New Roman" w:hAnsi="Times New Roman" w:cs="Times New Roman"/>
          <w:sz w:val="24"/>
        </w:rPr>
        <w:t xml:space="preserve">hristians and to make Christian really engaged to different news of church by providing them the </w:t>
      </w:r>
      <w:r w:rsidR="00BD05F9" w:rsidRPr="009B6BD1">
        <w:rPr>
          <w:rFonts w:ascii="Times New Roman" w:eastAsia="Times New Roman" w:hAnsi="Times New Roman" w:cs="Times New Roman"/>
          <w:sz w:val="24"/>
        </w:rPr>
        <w:t xml:space="preserve">Word </w:t>
      </w:r>
      <w:r w:rsidRPr="009B6BD1">
        <w:rPr>
          <w:rFonts w:ascii="Times New Roman" w:eastAsia="Times New Roman" w:hAnsi="Times New Roman" w:cs="Times New Roman"/>
          <w:sz w:val="24"/>
        </w:rPr>
        <w:t>of God and exhortations.</w:t>
      </w:r>
    </w:p>
    <w:p w14:paraId="6CC44FEF" w14:textId="6111E4A8" w:rsidR="000D6FB9" w:rsidRPr="009B6BD1" w:rsidRDefault="00056D37" w:rsidP="00184A11">
      <w:pPr>
        <w:spacing w:after="200"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Restoration church information systems is a directory to provide news about the church and online sermon services and </w:t>
      </w:r>
      <w:r w:rsidR="000039D4" w:rsidRPr="009B6BD1">
        <w:rPr>
          <w:rFonts w:ascii="Times New Roman" w:eastAsia="Times New Roman" w:hAnsi="Times New Roman" w:cs="Times New Roman"/>
          <w:sz w:val="24"/>
        </w:rPr>
        <w:t xml:space="preserve">to </w:t>
      </w:r>
      <w:r w:rsidR="00120E76" w:rsidRPr="009B6BD1">
        <w:rPr>
          <w:rFonts w:ascii="Times New Roman" w:eastAsia="Times New Roman" w:hAnsi="Times New Roman" w:cs="Times New Roman"/>
          <w:sz w:val="24"/>
        </w:rPr>
        <w:t>gather all church information</w:t>
      </w:r>
      <w:r w:rsidRPr="009B6BD1">
        <w:rPr>
          <w:rFonts w:ascii="Times New Roman" w:eastAsia="Times New Roman" w:hAnsi="Times New Roman" w:cs="Times New Roman"/>
          <w:sz w:val="24"/>
        </w:rPr>
        <w:t xml:space="preserve">, </w:t>
      </w:r>
      <w:r w:rsidR="00120E76" w:rsidRPr="009B6BD1">
        <w:rPr>
          <w:rFonts w:ascii="Times New Roman" w:eastAsia="Times New Roman" w:hAnsi="Times New Roman" w:cs="Times New Roman"/>
          <w:sz w:val="24"/>
        </w:rPr>
        <w:t>in</w:t>
      </w:r>
      <w:r w:rsidRPr="009B6BD1">
        <w:rPr>
          <w:rFonts w:ascii="Times New Roman" w:eastAsia="Times New Roman" w:hAnsi="Times New Roman" w:cs="Times New Roman"/>
          <w:sz w:val="24"/>
        </w:rPr>
        <w:t xml:space="preserve"> Goma</w:t>
      </w:r>
      <w:r w:rsidR="00EA5673" w:rsidRPr="009B6BD1">
        <w:rPr>
          <w:rFonts w:ascii="Times New Roman" w:eastAsia="Times New Roman" w:hAnsi="Times New Roman" w:cs="Times New Roman"/>
          <w:sz w:val="24"/>
        </w:rPr>
        <w:t xml:space="preserve"> town</w:t>
      </w:r>
      <w:r w:rsidRPr="009B6BD1">
        <w:rPr>
          <w:rFonts w:ascii="Times New Roman" w:eastAsia="Times New Roman" w:hAnsi="Times New Roman" w:cs="Times New Roman"/>
          <w:sz w:val="24"/>
        </w:rPr>
        <w:t xml:space="preserve"> (in COVID</w:t>
      </w:r>
      <w:r w:rsidR="009F0CDC">
        <w:rPr>
          <w:rFonts w:ascii="Times New Roman" w:eastAsia="Times New Roman" w:hAnsi="Times New Roman" w:cs="Times New Roman"/>
          <w:sz w:val="24"/>
        </w:rPr>
        <w:t>-</w:t>
      </w:r>
      <w:r w:rsidRPr="009B6BD1">
        <w:rPr>
          <w:rFonts w:ascii="Times New Roman" w:eastAsia="Times New Roman" w:hAnsi="Times New Roman" w:cs="Times New Roman"/>
          <w:sz w:val="24"/>
        </w:rPr>
        <w:t>19).</w:t>
      </w:r>
    </w:p>
    <w:p w14:paraId="423B7ACF" w14:textId="333D32F5" w:rsidR="000D6FB9" w:rsidRPr="009B6BD1" w:rsidRDefault="00056D37" w:rsidP="00184A11">
      <w:pPr>
        <w:spacing w:after="200"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The representation in our </w:t>
      </w:r>
      <w:r w:rsidR="00B51D92">
        <w:rPr>
          <w:rFonts w:ascii="Times New Roman" w:eastAsia="Times New Roman" w:hAnsi="Times New Roman" w:cs="Times New Roman"/>
          <w:sz w:val="24"/>
        </w:rPr>
        <w:t>web</w:t>
      </w:r>
      <w:r w:rsidRPr="009B6BD1">
        <w:rPr>
          <w:rFonts w:ascii="Times New Roman" w:eastAsia="Times New Roman" w:hAnsi="Times New Roman" w:cs="Times New Roman"/>
          <w:sz w:val="24"/>
        </w:rPr>
        <w:t xml:space="preserve">site of Restoration church is free for any Christians </w:t>
      </w:r>
      <w:r w:rsidR="00184A11" w:rsidRPr="009B6BD1">
        <w:rPr>
          <w:rFonts w:ascii="Times New Roman" w:eastAsia="Times New Roman" w:hAnsi="Times New Roman" w:cs="Times New Roman"/>
          <w:sz w:val="24"/>
        </w:rPr>
        <w:t xml:space="preserve">of </w:t>
      </w:r>
      <w:r w:rsidR="00184A11">
        <w:rPr>
          <w:rFonts w:ascii="Times New Roman" w:eastAsia="Times New Roman" w:hAnsi="Times New Roman" w:cs="Times New Roman"/>
          <w:sz w:val="24"/>
        </w:rPr>
        <w:t>over</w:t>
      </w:r>
      <w:r w:rsidR="0018281A">
        <w:rPr>
          <w:rFonts w:ascii="Times New Roman" w:eastAsia="Times New Roman" w:hAnsi="Times New Roman" w:cs="Times New Roman"/>
          <w:sz w:val="24"/>
        </w:rPr>
        <w:t xml:space="preserve"> the world</w:t>
      </w:r>
      <w:r w:rsidRPr="009B6BD1">
        <w:rPr>
          <w:rFonts w:ascii="Times New Roman" w:eastAsia="Times New Roman" w:hAnsi="Times New Roman" w:cs="Times New Roman"/>
          <w:sz w:val="24"/>
        </w:rPr>
        <w:t xml:space="preserve">, for strongly contributes to the Christians </w:t>
      </w:r>
      <w:r w:rsidR="00184A11" w:rsidRPr="009B6BD1">
        <w:rPr>
          <w:rFonts w:ascii="Times New Roman" w:eastAsia="Times New Roman" w:hAnsi="Times New Roman" w:cs="Times New Roman"/>
          <w:sz w:val="24"/>
        </w:rPr>
        <w:t xml:space="preserve">of </w:t>
      </w:r>
      <w:r w:rsidR="00184A11">
        <w:rPr>
          <w:rFonts w:ascii="Times New Roman" w:eastAsia="Times New Roman" w:hAnsi="Times New Roman" w:cs="Times New Roman"/>
          <w:sz w:val="24"/>
        </w:rPr>
        <w:t>Goma</w:t>
      </w:r>
      <w:r w:rsidRPr="009B6BD1">
        <w:rPr>
          <w:rFonts w:ascii="Times New Roman" w:eastAsia="Times New Roman" w:hAnsi="Times New Roman" w:cs="Times New Roman"/>
          <w:sz w:val="24"/>
        </w:rPr>
        <w:t xml:space="preserve"> to be informed by proposing the word of God and the Good news</w:t>
      </w:r>
      <w:r w:rsidR="00F86242">
        <w:rPr>
          <w:rFonts w:ascii="Times New Roman" w:eastAsia="Times New Roman" w:hAnsi="Times New Roman" w:cs="Times New Roman"/>
          <w:sz w:val="24"/>
        </w:rPr>
        <w:t xml:space="preserve"> in real time</w:t>
      </w:r>
      <w:r w:rsidRPr="009B6BD1">
        <w:rPr>
          <w:rFonts w:ascii="Times New Roman" w:eastAsia="Times New Roman" w:hAnsi="Times New Roman" w:cs="Times New Roman"/>
          <w:sz w:val="24"/>
        </w:rPr>
        <w:t>.</w:t>
      </w:r>
    </w:p>
    <w:p w14:paraId="7EE3421E" w14:textId="77777777" w:rsidR="000D6FB9" w:rsidRPr="009B6BD1" w:rsidRDefault="00056D37" w:rsidP="00184A11">
      <w:pPr>
        <w:spacing w:after="200"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Restoration church information system is a real vector of communication for any person wishing to hear the word of God in Goma town.</w:t>
      </w:r>
    </w:p>
    <w:p w14:paraId="6F6C80D1" w14:textId="0019AD51" w:rsidR="000D6FB9" w:rsidRPr="009B6BD1" w:rsidRDefault="00056D37" w:rsidP="00184A11">
      <w:pPr>
        <w:spacing w:after="200"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The first goal of Restoration church information systems is to give a </w:t>
      </w:r>
      <w:r w:rsidR="00115E84">
        <w:rPr>
          <w:rFonts w:ascii="Times New Roman" w:eastAsia="Times New Roman" w:hAnsi="Times New Roman" w:cs="Times New Roman"/>
          <w:sz w:val="24"/>
        </w:rPr>
        <w:t>web</w:t>
      </w:r>
      <w:r w:rsidRPr="009B6BD1">
        <w:rPr>
          <w:rFonts w:ascii="Times New Roman" w:eastAsia="Times New Roman" w:hAnsi="Times New Roman" w:cs="Times New Roman"/>
          <w:sz w:val="24"/>
        </w:rPr>
        <w:t xml:space="preserve">site for the first interaction between Christians and church.  </w:t>
      </w:r>
    </w:p>
    <w:p w14:paraId="4C2F5C14" w14:textId="4FEC42EE" w:rsidR="000D7D0C" w:rsidRDefault="000D7D0C" w:rsidP="00184A11">
      <w:pPr>
        <w:keepNext/>
        <w:keepLines/>
        <w:spacing w:before="40" w:after="0" w:line="360" w:lineRule="auto"/>
        <w:jc w:val="both"/>
        <w:rPr>
          <w:rFonts w:ascii="Times New Roman" w:eastAsia="Times New Roman" w:hAnsi="Times New Roman" w:cs="Times New Roman"/>
          <w:b/>
          <w:color w:val="2E74B5"/>
          <w:sz w:val="24"/>
        </w:rPr>
      </w:pPr>
    </w:p>
    <w:p w14:paraId="35D0923B" w14:textId="77777777" w:rsidR="000D7D0C" w:rsidRDefault="000D7D0C" w:rsidP="00184A11">
      <w:pPr>
        <w:keepNext/>
        <w:keepLines/>
        <w:spacing w:before="40" w:after="0" w:line="360" w:lineRule="auto"/>
        <w:jc w:val="both"/>
        <w:rPr>
          <w:rFonts w:ascii="Times New Roman" w:eastAsia="Times New Roman" w:hAnsi="Times New Roman" w:cs="Times New Roman"/>
          <w:b/>
          <w:color w:val="2E74B5"/>
          <w:sz w:val="24"/>
        </w:rPr>
      </w:pPr>
    </w:p>
    <w:p w14:paraId="3096BEF3" w14:textId="118B90AC" w:rsidR="000D6FB9" w:rsidRPr="009B6BD1" w:rsidRDefault="00056D37" w:rsidP="00184A11">
      <w:pPr>
        <w:keepNext/>
        <w:keepLines/>
        <w:spacing w:before="40" w:after="0" w:line="360" w:lineRule="auto"/>
        <w:jc w:val="both"/>
        <w:rPr>
          <w:rFonts w:ascii="Times New Roman" w:eastAsia="Times New Roman" w:hAnsi="Times New Roman" w:cs="Times New Roman"/>
          <w:b/>
          <w:color w:val="2E74B5"/>
          <w:sz w:val="24"/>
        </w:rPr>
      </w:pPr>
      <w:r w:rsidRPr="009B6BD1">
        <w:rPr>
          <w:rFonts w:ascii="Times New Roman" w:eastAsia="Times New Roman" w:hAnsi="Times New Roman" w:cs="Times New Roman"/>
          <w:b/>
          <w:color w:val="2E74B5"/>
          <w:sz w:val="24"/>
        </w:rPr>
        <w:t>PROBLEM STATEMENT</w:t>
      </w:r>
    </w:p>
    <w:p w14:paraId="22282ED8" w14:textId="77777777" w:rsidR="000D6FB9" w:rsidRPr="009B6BD1" w:rsidRDefault="00056D37" w:rsidP="00184A11">
      <w:pPr>
        <w:spacing w:before="240" w:after="0"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In Goma town there is many Christians </w:t>
      </w:r>
      <w:r w:rsidR="00205933" w:rsidRPr="009B6BD1">
        <w:rPr>
          <w:rFonts w:ascii="Times New Roman" w:eastAsia="Times New Roman" w:hAnsi="Times New Roman" w:cs="Times New Roman"/>
          <w:sz w:val="24"/>
        </w:rPr>
        <w:t>with lack of information</w:t>
      </w:r>
      <w:r w:rsidRPr="009B6BD1">
        <w:rPr>
          <w:rFonts w:ascii="Times New Roman" w:eastAsia="Times New Roman" w:hAnsi="Times New Roman" w:cs="Times New Roman"/>
          <w:sz w:val="24"/>
        </w:rPr>
        <w:t xml:space="preserve">, not because of poor church but because of lack of communication between </w:t>
      </w:r>
      <w:r w:rsidR="00E50D11" w:rsidRPr="009B6BD1">
        <w:rPr>
          <w:rFonts w:ascii="Times New Roman" w:eastAsia="Times New Roman" w:hAnsi="Times New Roman" w:cs="Times New Roman"/>
          <w:sz w:val="24"/>
        </w:rPr>
        <w:t>Christians</w:t>
      </w:r>
      <w:r w:rsidRPr="009B6BD1">
        <w:rPr>
          <w:rFonts w:ascii="Times New Roman" w:eastAsia="Times New Roman" w:hAnsi="Times New Roman" w:cs="Times New Roman"/>
          <w:sz w:val="24"/>
        </w:rPr>
        <w:t xml:space="preserve"> and church.</w:t>
      </w:r>
    </w:p>
    <w:p w14:paraId="7A99E1A4" w14:textId="77777777" w:rsidR="00BF52FC" w:rsidRPr="009B6BD1" w:rsidRDefault="00056D37" w:rsidP="00184A11">
      <w:pPr>
        <w:spacing w:after="200"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Many </w:t>
      </w:r>
      <w:r w:rsidR="00E50D11" w:rsidRPr="009B6BD1">
        <w:rPr>
          <w:rFonts w:ascii="Times New Roman" w:eastAsia="Times New Roman" w:hAnsi="Times New Roman" w:cs="Times New Roman"/>
          <w:sz w:val="24"/>
        </w:rPr>
        <w:t>Christians</w:t>
      </w:r>
      <w:r w:rsidRPr="009B6BD1">
        <w:rPr>
          <w:rFonts w:ascii="Times New Roman" w:eastAsia="Times New Roman" w:hAnsi="Times New Roman" w:cs="Times New Roman"/>
          <w:sz w:val="24"/>
        </w:rPr>
        <w:t xml:space="preserve"> start a spiritual life cannot develop themselves firstly because of lack of means </w:t>
      </w:r>
      <w:r w:rsidR="006F37E8" w:rsidRPr="009B6BD1">
        <w:rPr>
          <w:rFonts w:ascii="Times New Roman" w:eastAsia="Times New Roman" w:hAnsi="Times New Roman" w:cs="Times New Roman"/>
          <w:sz w:val="24"/>
        </w:rPr>
        <w:t>of getting</w:t>
      </w:r>
      <w:r w:rsidRPr="009B6BD1">
        <w:rPr>
          <w:rFonts w:ascii="Times New Roman" w:eastAsia="Times New Roman" w:hAnsi="Times New Roman" w:cs="Times New Roman"/>
          <w:sz w:val="24"/>
        </w:rPr>
        <w:t xml:space="preserve"> good news from the word of God, s</w:t>
      </w:r>
      <w:r w:rsidR="00E50D11" w:rsidRPr="009B6BD1">
        <w:rPr>
          <w:rFonts w:ascii="Times New Roman" w:eastAsia="Times New Roman" w:hAnsi="Times New Roman" w:cs="Times New Roman"/>
          <w:sz w:val="24"/>
        </w:rPr>
        <w:t xml:space="preserve">econdly because of lack of a </w:t>
      </w:r>
      <w:r w:rsidRPr="009B6BD1">
        <w:rPr>
          <w:rFonts w:ascii="Times New Roman" w:eastAsia="Times New Roman" w:hAnsi="Times New Roman" w:cs="Times New Roman"/>
          <w:sz w:val="24"/>
        </w:rPr>
        <w:t>Christian platform as means of interaction.</w:t>
      </w:r>
    </w:p>
    <w:p w14:paraId="7C725439" w14:textId="77777777" w:rsidR="000D6FB9" w:rsidRPr="009B6BD1" w:rsidRDefault="00056D37" w:rsidP="00184A11">
      <w:pPr>
        <w:keepNext/>
        <w:keepLines/>
        <w:spacing w:before="40" w:after="0" w:line="360" w:lineRule="auto"/>
        <w:jc w:val="both"/>
        <w:rPr>
          <w:rFonts w:ascii="Times New Roman" w:eastAsia="Times New Roman" w:hAnsi="Times New Roman" w:cs="Times New Roman"/>
          <w:b/>
          <w:color w:val="2E74B5"/>
          <w:sz w:val="24"/>
        </w:rPr>
      </w:pPr>
      <w:r w:rsidRPr="009B6BD1">
        <w:rPr>
          <w:rFonts w:ascii="Times New Roman" w:eastAsia="Times New Roman" w:hAnsi="Times New Roman" w:cs="Times New Roman"/>
          <w:b/>
          <w:color w:val="2E74B5"/>
          <w:sz w:val="24"/>
        </w:rPr>
        <w:t>HYPOTHESIS</w:t>
      </w:r>
    </w:p>
    <w:p w14:paraId="49161474" w14:textId="77777777" w:rsidR="000D6FB9" w:rsidRPr="009B6BD1" w:rsidRDefault="00056D37" w:rsidP="00184A11">
      <w:pPr>
        <w:spacing w:after="200" w:line="360" w:lineRule="auto"/>
        <w:jc w:val="both"/>
        <w:rPr>
          <w:rFonts w:ascii="Times New Roman" w:eastAsia="Times New Roman" w:hAnsi="Times New Roman" w:cs="Times New Roman"/>
          <w:color w:val="222222"/>
          <w:sz w:val="24"/>
          <w:shd w:val="clear" w:color="auto" w:fill="FFFFFF"/>
        </w:rPr>
      </w:pPr>
      <w:r w:rsidRPr="009B6BD1">
        <w:rPr>
          <w:rFonts w:ascii="Times New Roman" w:eastAsia="Times New Roman" w:hAnsi="Times New Roman" w:cs="Times New Roman"/>
          <w:color w:val="222222"/>
          <w:sz w:val="24"/>
          <w:shd w:val="clear" w:color="auto" w:fill="FFFFFF"/>
        </w:rPr>
        <w:t>A hypothesis is supposition or proposed explanation made on the basis of limited evidence as a starting point for further investigation.</w:t>
      </w:r>
    </w:p>
    <w:p w14:paraId="6F1B88D2" w14:textId="77777777" w:rsidR="00663529" w:rsidRPr="009B6BD1" w:rsidRDefault="00056D37" w:rsidP="00184A11">
      <w:pPr>
        <w:spacing w:after="200"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lastRenderedPageBreak/>
        <w:t xml:space="preserve">In the restoration church information </w:t>
      </w:r>
      <w:r w:rsidR="00BF52FC" w:rsidRPr="009B6BD1">
        <w:rPr>
          <w:rFonts w:ascii="Times New Roman" w:eastAsia="Times New Roman" w:hAnsi="Times New Roman" w:cs="Times New Roman"/>
          <w:sz w:val="24"/>
        </w:rPr>
        <w:t>system,</w:t>
      </w:r>
      <w:r w:rsidRPr="009B6BD1">
        <w:rPr>
          <w:rFonts w:ascii="Times New Roman" w:eastAsia="Times New Roman" w:hAnsi="Times New Roman" w:cs="Times New Roman"/>
          <w:sz w:val="24"/>
        </w:rPr>
        <w:t xml:space="preserve"> the interaction between the </w:t>
      </w:r>
      <w:r w:rsidR="00BF52FC" w:rsidRPr="009B6BD1">
        <w:rPr>
          <w:rFonts w:ascii="Times New Roman" w:eastAsia="Times New Roman" w:hAnsi="Times New Roman" w:cs="Times New Roman"/>
          <w:sz w:val="24"/>
        </w:rPr>
        <w:t>C</w:t>
      </w:r>
      <w:r w:rsidRPr="009B6BD1">
        <w:rPr>
          <w:rFonts w:ascii="Times New Roman" w:eastAsia="Times New Roman" w:hAnsi="Times New Roman" w:cs="Times New Roman"/>
          <w:sz w:val="24"/>
        </w:rPr>
        <w:t xml:space="preserve">hristian and the church is so important, but if once the drop in productivity happened because of the non-connection of the church to the </w:t>
      </w:r>
      <w:r w:rsidR="00BF52FC" w:rsidRPr="009B6BD1">
        <w:rPr>
          <w:rFonts w:ascii="Times New Roman" w:eastAsia="Times New Roman" w:hAnsi="Times New Roman" w:cs="Times New Roman"/>
          <w:sz w:val="24"/>
        </w:rPr>
        <w:t>C</w:t>
      </w:r>
      <w:r w:rsidRPr="009B6BD1">
        <w:rPr>
          <w:rFonts w:ascii="Times New Roman" w:eastAsia="Times New Roman" w:hAnsi="Times New Roman" w:cs="Times New Roman"/>
          <w:sz w:val="24"/>
        </w:rPr>
        <w:t>hristian, how can that problem be solved?</w:t>
      </w:r>
      <w:r w:rsidR="00501B86" w:rsidRPr="009B6BD1">
        <w:rPr>
          <w:rFonts w:ascii="Times New Roman" w:eastAsia="Times New Roman" w:hAnsi="Times New Roman" w:cs="Times New Roman"/>
          <w:sz w:val="24"/>
        </w:rPr>
        <w:t xml:space="preserve"> </w:t>
      </w:r>
    </w:p>
    <w:p w14:paraId="0E5CC299" w14:textId="77777777" w:rsidR="001828A1" w:rsidRPr="009B6BD1" w:rsidRDefault="001828A1" w:rsidP="00184A11">
      <w:pPr>
        <w:spacing w:after="200"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Our system will:</w:t>
      </w:r>
    </w:p>
    <w:p w14:paraId="17A2270D" w14:textId="77777777" w:rsidR="0048382E" w:rsidRPr="009B6BD1" w:rsidRDefault="0048382E" w:rsidP="00184A11">
      <w:pPr>
        <w:pStyle w:val="ListParagraph"/>
        <w:numPr>
          <w:ilvl w:val="0"/>
          <w:numId w:val="20"/>
        </w:numPr>
        <w:spacing w:after="200"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broadcast the church’</w:t>
      </w:r>
      <w:r w:rsidR="001828A1" w:rsidRPr="009B6BD1">
        <w:rPr>
          <w:rFonts w:ascii="Times New Roman" w:eastAsia="Times New Roman" w:hAnsi="Times New Roman" w:cs="Times New Roman"/>
          <w:sz w:val="24"/>
        </w:rPr>
        <w:t>s</w:t>
      </w:r>
      <w:r w:rsidRPr="009B6BD1">
        <w:rPr>
          <w:rFonts w:ascii="Times New Roman" w:eastAsia="Times New Roman" w:hAnsi="Times New Roman" w:cs="Times New Roman"/>
          <w:sz w:val="24"/>
        </w:rPr>
        <w:t xml:space="preserve"> news</w:t>
      </w:r>
      <w:r w:rsidR="001828A1" w:rsidRPr="009B6BD1">
        <w:rPr>
          <w:rFonts w:ascii="Times New Roman" w:eastAsia="Times New Roman" w:hAnsi="Times New Roman" w:cs="Times New Roman"/>
          <w:sz w:val="24"/>
        </w:rPr>
        <w:t xml:space="preserve"> to all the Christians</w:t>
      </w:r>
    </w:p>
    <w:p w14:paraId="42C0CB6E" w14:textId="77777777" w:rsidR="001828A1" w:rsidRPr="009B6BD1" w:rsidRDefault="001828A1" w:rsidP="00184A11">
      <w:pPr>
        <w:pStyle w:val="ListParagraph"/>
        <w:numPr>
          <w:ilvl w:val="0"/>
          <w:numId w:val="20"/>
        </w:numPr>
        <w:spacing w:after="200"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be able to give real time information on the church’s activities</w:t>
      </w:r>
    </w:p>
    <w:p w14:paraId="79490D27" w14:textId="77777777" w:rsidR="001828A1" w:rsidRPr="009B6BD1" w:rsidRDefault="001828A1" w:rsidP="00184A11">
      <w:pPr>
        <w:pStyle w:val="ListParagraph"/>
        <w:numPr>
          <w:ilvl w:val="0"/>
          <w:numId w:val="20"/>
        </w:numPr>
        <w:spacing w:after="200"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be able to connect all the believers via a blog where they can chat, post and comment about the news and activities of the church</w:t>
      </w:r>
    </w:p>
    <w:p w14:paraId="028A9B57" w14:textId="77777777" w:rsidR="00B26194" w:rsidRPr="00873CA1" w:rsidRDefault="001828A1" w:rsidP="00184A11">
      <w:pPr>
        <w:pStyle w:val="ListParagraph"/>
        <w:numPr>
          <w:ilvl w:val="0"/>
          <w:numId w:val="20"/>
        </w:numPr>
        <w:spacing w:after="200" w:line="360" w:lineRule="auto"/>
        <w:jc w:val="both"/>
        <w:rPr>
          <w:rFonts w:ascii="Times New Roman" w:eastAsia="Times New Roman" w:hAnsi="Times New Roman" w:cs="Times New Roman"/>
          <w:sz w:val="24"/>
        </w:rPr>
      </w:pPr>
      <w:r w:rsidRPr="00873CA1">
        <w:rPr>
          <w:rFonts w:ascii="Times New Roman" w:eastAsia="Times New Roman" w:hAnsi="Times New Roman" w:cs="Times New Roman"/>
          <w:sz w:val="24"/>
        </w:rPr>
        <w:t>be able to organize and monitor all the conversation and post of Christians with the administrative interface</w:t>
      </w:r>
      <w:r w:rsidR="006F40B7" w:rsidRPr="00873CA1">
        <w:rPr>
          <w:rFonts w:ascii="Times New Roman" w:eastAsia="Times New Roman" w:hAnsi="Times New Roman" w:cs="Times New Roman"/>
          <w:sz w:val="24"/>
        </w:rPr>
        <w:t>.</w:t>
      </w:r>
    </w:p>
    <w:p w14:paraId="1A7609FC" w14:textId="77777777" w:rsidR="000D6FB9" w:rsidRPr="009B6BD1" w:rsidRDefault="00056D37" w:rsidP="00184A11">
      <w:pPr>
        <w:keepNext/>
        <w:keepLines/>
        <w:spacing w:before="40" w:after="0" w:line="360" w:lineRule="auto"/>
        <w:jc w:val="both"/>
        <w:rPr>
          <w:rFonts w:ascii="Times New Roman" w:eastAsia="Times New Roman" w:hAnsi="Times New Roman" w:cs="Times New Roman"/>
          <w:b/>
          <w:color w:val="2E74B5"/>
          <w:sz w:val="24"/>
        </w:rPr>
      </w:pPr>
      <w:r w:rsidRPr="009B6BD1">
        <w:rPr>
          <w:rFonts w:ascii="Times New Roman" w:eastAsia="Times New Roman" w:hAnsi="Times New Roman" w:cs="Times New Roman"/>
          <w:b/>
          <w:color w:val="2E74B5"/>
          <w:sz w:val="24"/>
        </w:rPr>
        <w:t>1.4 PROJECT OBJECTIVES</w:t>
      </w:r>
    </w:p>
    <w:p w14:paraId="3D69D6ED" w14:textId="77777777" w:rsidR="000D6FB9" w:rsidRPr="009B6BD1" w:rsidRDefault="00056D37" w:rsidP="00184A11">
      <w:pPr>
        <w:spacing w:after="200"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This work has two types of objectives, the general objective and the specific objectives.</w:t>
      </w:r>
    </w:p>
    <w:p w14:paraId="20670C6E" w14:textId="77777777" w:rsidR="000D6FB9" w:rsidRPr="009B6BD1" w:rsidRDefault="00056D37" w:rsidP="00184A11">
      <w:pPr>
        <w:keepNext/>
        <w:keepLines/>
        <w:spacing w:before="40" w:after="0" w:line="360" w:lineRule="auto"/>
        <w:jc w:val="both"/>
        <w:rPr>
          <w:rFonts w:ascii="Times New Roman" w:eastAsia="Times New Roman" w:hAnsi="Times New Roman" w:cs="Times New Roman"/>
          <w:b/>
          <w:color w:val="2E74B5"/>
          <w:sz w:val="24"/>
          <w:u w:val="single"/>
        </w:rPr>
      </w:pPr>
      <w:r w:rsidRPr="009B6BD1">
        <w:rPr>
          <w:rFonts w:ascii="Times New Roman" w:eastAsia="Times New Roman" w:hAnsi="Times New Roman" w:cs="Times New Roman"/>
          <w:b/>
          <w:color w:val="2E74B5"/>
          <w:sz w:val="24"/>
          <w:u w:val="single"/>
        </w:rPr>
        <w:t>1.4.1 General Objective</w:t>
      </w:r>
    </w:p>
    <w:p w14:paraId="2C5492A2" w14:textId="77777777" w:rsidR="000D6FB9" w:rsidRPr="009B6BD1" w:rsidRDefault="00056D37" w:rsidP="00184A11">
      <w:pPr>
        <w:spacing w:after="200"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The general objective of this work is analyzing, designing and implementing a website where church news and sermons are published. </w:t>
      </w:r>
    </w:p>
    <w:p w14:paraId="438A0CF2" w14:textId="77777777" w:rsidR="000D6FB9" w:rsidRPr="009B6BD1" w:rsidRDefault="00056D37" w:rsidP="00184A11">
      <w:pPr>
        <w:keepNext/>
        <w:keepLines/>
        <w:spacing w:before="40" w:after="0" w:line="360" w:lineRule="auto"/>
        <w:jc w:val="both"/>
        <w:rPr>
          <w:rFonts w:ascii="Times New Roman" w:eastAsia="Times New Roman" w:hAnsi="Times New Roman" w:cs="Times New Roman"/>
          <w:b/>
          <w:color w:val="2E74B5"/>
          <w:sz w:val="24"/>
          <w:u w:val="single"/>
        </w:rPr>
      </w:pPr>
      <w:r w:rsidRPr="009B6BD1">
        <w:rPr>
          <w:rFonts w:ascii="Times New Roman" w:eastAsia="Times New Roman" w:hAnsi="Times New Roman" w:cs="Times New Roman"/>
          <w:b/>
          <w:color w:val="2E74B5"/>
          <w:sz w:val="24"/>
          <w:u w:val="single"/>
        </w:rPr>
        <w:t>1.4.2 Specific objectives</w:t>
      </w:r>
    </w:p>
    <w:p w14:paraId="221F6D51" w14:textId="77777777" w:rsidR="000D6FB9" w:rsidRPr="009B6BD1" w:rsidRDefault="00056D37" w:rsidP="00184A11">
      <w:pPr>
        <w:spacing w:after="200"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The specific objectives are to:</w:t>
      </w:r>
    </w:p>
    <w:p w14:paraId="2AB18841" w14:textId="6552DE17" w:rsidR="000D6FB9" w:rsidRPr="009B6BD1" w:rsidRDefault="00056D37" w:rsidP="00C31E8A">
      <w:pPr>
        <w:numPr>
          <w:ilvl w:val="0"/>
          <w:numId w:val="4"/>
        </w:numPr>
        <w:spacing w:after="200" w:line="360" w:lineRule="auto"/>
        <w:ind w:left="720" w:hanging="360"/>
        <w:jc w:val="both"/>
        <w:rPr>
          <w:rFonts w:ascii="Times New Roman" w:eastAsia="Times New Roman" w:hAnsi="Times New Roman" w:cs="Times New Roman"/>
          <w:sz w:val="24"/>
        </w:rPr>
      </w:pPr>
      <w:r w:rsidRPr="009B6BD1">
        <w:rPr>
          <w:rFonts w:ascii="Times New Roman" w:eastAsia="Times New Roman" w:hAnsi="Times New Roman" w:cs="Times New Roman"/>
          <w:sz w:val="24"/>
        </w:rPr>
        <w:t>Develop easy locate website of restauration church in Goma town.</w:t>
      </w:r>
    </w:p>
    <w:p w14:paraId="77C4F88E" w14:textId="77777777" w:rsidR="000D6FB9" w:rsidRPr="009B6BD1" w:rsidRDefault="00056D37" w:rsidP="00C31E8A">
      <w:pPr>
        <w:numPr>
          <w:ilvl w:val="0"/>
          <w:numId w:val="4"/>
        </w:numPr>
        <w:spacing w:after="200" w:line="360" w:lineRule="auto"/>
        <w:ind w:left="720" w:hanging="360"/>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Increase the number of </w:t>
      </w:r>
      <w:r w:rsidR="006F40B7" w:rsidRPr="009B6BD1">
        <w:rPr>
          <w:rFonts w:ascii="Times New Roman" w:eastAsia="Times New Roman" w:hAnsi="Times New Roman" w:cs="Times New Roman"/>
          <w:sz w:val="24"/>
        </w:rPr>
        <w:t>Christians</w:t>
      </w:r>
      <w:r w:rsidRPr="009B6BD1">
        <w:rPr>
          <w:rFonts w:ascii="Times New Roman" w:eastAsia="Times New Roman" w:hAnsi="Times New Roman" w:cs="Times New Roman"/>
          <w:sz w:val="24"/>
        </w:rPr>
        <w:t xml:space="preserve"> in need of the church </w:t>
      </w:r>
      <w:r w:rsidR="006F40B7" w:rsidRPr="009B6BD1">
        <w:rPr>
          <w:rFonts w:ascii="Times New Roman" w:eastAsia="Times New Roman" w:hAnsi="Times New Roman" w:cs="Times New Roman"/>
          <w:sz w:val="24"/>
        </w:rPr>
        <w:t>information.</w:t>
      </w:r>
    </w:p>
    <w:p w14:paraId="5A8062B6" w14:textId="77777777" w:rsidR="000D6FB9" w:rsidRPr="009B6BD1" w:rsidRDefault="00056D37" w:rsidP="00C31E8A">
      <w:pPr>
        <w:numPr>
          <w:ilvl w:val="0"/>
          <w:numId w:val="4"/>
        </w:numPr>
        <w:spacing w:after="200" w:line="360" w:lineRule="auto"/>
        <w:ind w:left="720" w:hanging="360"/>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Change the old system of reaching </w:t>
      </w:r>
      <w:r w:rsidR="006F40B7" w:rsidRPr="009B6BD1">
        <w:rPr>
          <w:rFonts w:ascii="Times New Roman" w:eastAsia="Times New Roman" w:hAnsi="Times New Roman" w:cs="Times New Roman"/>
          <w:sz w:val="24"/>
        </w:rPr>
        <w:t>Christian</w:t>
      </w:r>
      <w:r w:rsidRPr="009B6BD1">
        <w:rPr>
          <w:rFonts w:ascii="Times New Roman" w:eastAsia="Times New Roman" w:hAnsi="Times New Roman" w:cs="Times New Roman"/>
          <w:sz w:val="24"/>
        </w:rPr>
        <w:t xml:space="preserve"> by </w:t>
      </w:r>
      <w:r w:rsidR="006F40B7" w:rsidRPr="009B6BD1">
        <w:rPr>
          <w:rFonts w:ascii="Times New Roman" w:eastAsia="Times New Roman" w:hAnsi="Times New Roman" w:cs="Times New Roman"/>
          <w:sz w:val="24"/>
        </w:rPr>
        <w:t>providing</w:t>
      </w:r>
      <w:r w:rsidRPr="009B6BD1">
        <w:rPr>
          <w:rFonts w:ascii="Times New Roman" w:eastAsia="Times New Roman" w:hAnsi="Times New Roman" w:cs="Times New Roman"/>
          <w:sz w:val="24"/>
        </w:rPr>
        <w:t xml:space="preserve"> a new platform.</w:t>
      </w:r>
    </w:p>
    <w:p w14:paraId="0A57B52A" w14:textId="77777777" w:rsidR="000D6FB9" w:rsidRPr="009B6BD1" w:rsidRDefault="00056D37" w:rsidP="00C31E8A">
      <w:pPr>
        <w:numPr>
          <w:ilvl w:val="0"/>
          <w:numId w:val="4"/>
        </w:numPr>
        <w:spacing w:after="200" w:line="360" w:lineRule="auto"/>
        <w:ind w:left="720" w:hanging="360"/>
        <w:jc w:val="both"/>
        <w:rPr>
          <w:rFonts w:ascii="Times New Roman" w:eastAsia="Times New Roman" w:hAnsi="Times New Roman" w:cs="Times New Roman"/>
          <w:sz w:val="24"/>
        </w:rPr>
      </w:pPr>
      <w:r w:rsidRPr="009B6BD1">
        <w:rPr>
          <w:rFonts w:ascii="Times New Roman" w:eastAsia="Times New Roman" w:hAnsi="Times New Roman" w:cs="Times New Roman"/>
          <w:sz w:val="24"/>
        </w:rPr>
        <w:t>Publishing church news and sermons of different church programs.</w:t>
      </w:r>
    </w:p>
    <w:p w14:paraId="61CDC5F3" w14:textId="77777777" w:rsidR="000D6FB9" w:rsidRPr="009B6BD1" w:rsidRDefault="00056D37" w:rsidP="00C31E8A">
      <w:pPr>
        <w:numPr>
          <w:ilvl w:val="0"/>
          <w:numId w:val="4"/>
        </w:numPr>
        <w:spacing w:after="200" w:line="360" w:lineRule="auto"/>
        <w:ind w:left="720" w:hanging="360"/>
        <w:jc w:val="both"/>
        <w:rPr>
          <w:rFonts w:ascii="Times New Roman" w:eastAsia="Times New Roman" w:hAnsi="Times New Roman" w:cs="Times New Roman"/>
          <w:sz w:val="24"/>
        </w:rPr>
      </w:pPr>
      <w:r w:rsidRPr="009B6BD1">
        <w:rPr>
          <w:rFonts w:ascii="Times New Roman" w:eastAsia="Times New Roman" w:hAnsi="Times New Roman" w:cs="Times New Roman"/>
          <w:sz w:val="24"/>
        </w:rPr>
        <w:t>Provide a platform for first interaction between Christians and church.</w:t>
      </w:r>
    </w:p>
    <w:p w14:paraId="2E2FF63C" w14:textId="77777777" w:rsidR="000D6FB9" w:rsidRPr="009B6BD1" w:rsidRDefault="00056D37" w:rsidP="00184A11">
      <w:pPr>
        <w:keepNext/>
        <w:keepLines/>
        <w:spacing w:before="40" w:after="0" w:line="360" w:lineRule="auto"/>
        <w:jc w:val="both"/>
        <w:rPr>
          <w:rFonts w:ascii="Times New Roman" w:eastAsia="Times New Roman" w:hAnsi="Times New Roman" w:cs="Times New Roman"/>
          <w:b/>
          <w:color w:val="2E74B5"/>
          <w:sz w:val="24"/>
        </w:rPr>
      </w:pPr>
      <w:r w:rsidRPr="009B6BD1">
        <w:rPr>
          <w:rFonts w:ascii="Times New Roman" w:eastAsia="Times New Roman" w:hAnsi="Times New Roman" w:cs="Times New Roman"/>
          <w:b/>
          <w:color w:val="2E74B5"/>
          <w:sz w:val="24"/>
        </w:rPr>
        <w:t>SCOPE OF THE PROJECT</w:t>
      </w:r>
    </w:p>
    <w:p w14:paraId="0106386A" w14:textId="30463718" w:rsidR="000D6FB9" w:rsidRDefault="00056D37" w:rsidP="00184A11">
      <w:pPr>
        <w:spacing w:after="200"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The scope of our work is focused on restoration church information system, and will be helping </w:t>
      </w:r>
      <w:r w:rsidR="006F40B7" w:rsidRPr="009B6BD1">
        <w:rPr>
          <w:rFonts w:ascii="Times New Roman" w:eastAsia="Times New Roman" w:hAnsi="Times New Roman" w:cs="Times New Roman"/>
          <w:sz w:val="24"/>
        </w:rPr>
        <w:t>Christians</w:t>
      </w:r>
      <w:r w:rsidRPr="009B6BD1">
        <w:rPr>
          <w:rFonts w:ascii="Times New Roman" w:eastAsia="Times New Roman" w:hAnsi="Times New Roman" w:cs="Times New Roman"/>
          <w:sz w:val="24"/>
        </w:rPr>
        <w:t xml:space="preserve"> to find easily church </w:t>
      </w:r>
      <w:r w:rsidR="006F40B7" w:rsidRPr="009B6BD1">
        <w:rPr>
          <w:rFonts w:ascii="Times New Roman" w:eastAsia="Times New Roman" w:hAnsi="Times New Roman" w:cs="Times New Roman"/>
          <w:sz w:val="24"/>
        </w:rPr>
        <w:t>information</w:t>
      </w:r>
      <w:r w:rsidRPr="009B6BD1">
        <w:rPr>
          <w:rFonts w:ascii="Times New Roman" w:eastAsia="Times New Roman" w:hAnsi="Times New Roman" w:cs="Times New Roman"/>
          <w:sz w:val="24"/>
        </w:rPr>
        <w:t xml:space="preserve"> and news in Goma town. The time for our project to be done is from July to the end of the month of August. </w:t>
      </w:r>
    </w:p>
    <w:p w14:paraId="10BC5CC7" w14:textId="253FF598" w:rsidR="00C31E8A" w:rsidRDefault="00C31E8A" w:rsidP="00184A11">
      <w:pPr>
        <w:spacing w:after="200" w:line="360" w:lineRule="auto"/>
        <w:jc w:val="both"/>
        <w:rPr>
          <w:rFonts w:ascii="Times New Roman" w:eastAsia="Times New Roman" w:hAnsi="Times New Roman" w:cs="Times New Roman"/>
          <w:sz w:val="24"/>
        </w:rPr>
      </w:pPr>
    </w:p>
    <w:p w14:paraId="21BD7DA5" w14:textId="77777777" w:rsidR="00C31E8A" w:rsidRPr="009B6BD1" w:rsidRDefault="00C31E8A" w:rsidP="00184A11">
      <w:pPr>
        <w:spacing w:after="200" w:line="360" w:lineRule="auto"/>
        <w:jc w:val="both"/>
        <w:rPr>
          <w:rFonts w:ascii="Times New Roman" w:eastAsia="Times New Roman" w:hAnsi="Times New Roman" w:cs="Times New Roman"/>
          <w:sz w:val="24"/>
        </w:rPr>
      </w:pPr>
    </w:p>
    <w:p w14:paraId="66AEDB19" w14:textId="77777777" w:rsidR="00787970" w:rsidRPr="00C31E8A" w:rsidRDefault="00787970" w:rsidP="00184A11">
      <w:pPr>
        <w:spacing w:after="200" w:line="360" w:lineRule="auto"/>
        <w:jc w:val="both"/>
        <w:rPr>
          <w:rFonts w:ascii="Times New Roman" w:eastAsia="Times New Roman" w:hAnsi="Times New Roman" w:cs="Times New Roman"/>
          <w:b/>
          <w:bCs/>
          <w:color w:val="1F4E79" w:themeColor="accent1" w:themeShade="80"/>
          <w:sz w:val="24"/>
        </w:rPr>
      </w:pPr>
      <w:r w:rsidRPr="00C31E8A">
        <w:rPr>
          <w:rFonts w:ascii="Times New Roman" w:eastAsia="Times New Roman" w:hAnsi="Times New Roman" w:cs="Times New Roman"/>
          <w:b/>
          <w:bCs/>
          <w:color w:val="1F4E79" w:themeColor="accent1" w:themeShade="80"/>
          <w:sz w:val="24"/>
        </w:rPr>
        <w:lastRenderedPageBreak/>
        <w:t>SCOPE IN TIME</w:t>
      </w:r>
    </w:p>
    <w:p w14:paraId="5D184ECF" w14:textId="77777777" w:rsidR="00787970" w:rsidRPr="009B6BD1" w:rsidRDefault="00787970" w:rsidP="00184A11">
      <w:pPr>
        <w:spacing w:after="200"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The present project is carried out and built in 2020 with the academic purpose of solving the problem of home security improvement and automation</w:t>
      </w:r>
      <w:r w:rsidR="004366AD" w:rsidRPr="009B6BD1">
        <w:rPr>
          <w:rFonts w:ascii="Times New Roman" w:eastAsia="Times New Roman" w:hAnsi="Times New Roman" w:cs="Times New Roman"/>
          <w:sz w:val="24"/>
        </w:rPr>
        <w:t>.</w:t>
      </w:r>
    </w:p>
    <w:p w14:paraId="089442C1" w14:textId="7D89E9F8" w:rsidR="00EA751E" w:rsidRPr="00C31E8A" w:rsidRDefault="00EA751E" w:rsidP="00C31E8A">
      <w:pPr>
        <w:spacing w:after="200" w:line="360" w:lineRule="auto"/>
        <w:rPr>
          <w:rFonts w:ascii="Times New Roman" w:eastAsia="Times New Roman" w:hAnsi="Times New Roman" w:cs="Times New Roman"/>
          <w:b/>
          <w:bCs/>
          <w:color w:val="1F4E79" w:themeColor="accent1" w:themeShade="80"/>
          <w:sz w:val="24"/>
        </w:rPr>
      </w:pPr>
      <w:r w:rsidRPr="00C31E8A">
        <w:rPr>
          <w:rFonts w:ascii="Times New Roman" w:eastAsia="Times New Roman" w:hAnsi="Times New Roman" w:cs="Times New Roman"/>
          <w:b/>
          <w:bCs/>
          <w:color w:val="1F4E79" w:themeColor="accent1" w:themeShade="80"/>
          <w:sz w:val="24"/>
        </w:rPr>
        <w:t>SCOPE IN SPACE</w:t>
      </w:r>
    </w:p>
    <w:p w14:paraId="3AD19AA3" w14:textId="2E037B16" w:rsidR="00632CF9" w:rsidRPr="009B6BD1" w:rsidRDefault="00632CF9" w:rsidP="00184A11">
      <w:pPr>
        <w:spacing w:after="200"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Our study which is about Home security improvement and automation is based and focused to data collected from house of QUATIER LES VOLCANS, located in GOMA TOWN, North Kivu province in the D</w:t>
      </w:r>
      <w:r w:rsidR="00605871" w:rsidRPr="009B6BD1">
        <w:rPr>
          <w:rFonts w:ascii="Times New Roman" w:eastAsia="Times New Roman" w:hAnsi="Times New Roman" w:cs="Times New Roman"/>
          <w:sz w:val="24"/>
        </w:rPr>
        <w:t>emocratic Republic of Congo</w:t>
      </w:r>
      <w:r w:rsidR="00354C5F">
        <w:rPr>
          <w:rFonts w:ascii="Times New Roman" w:eastAsia="Times New Roman" w:hAnsi="Times New Roman" w:cs="Times New Roman"/>
          <w:sz w:val="24"/>
        </w:rPr>
        <w:t xml:space="preserve"> </w:t>
      </w:r>
      <w:r w:rsidR="00605871" w:rsidRPr="009B6BD1">
        <w:rPr>
          <w:rFonts w:ascii="Times New Roman" w:eastAsia="Times New Roman" w:hAnsi="Times New Roman" w:cs="Times New Roman"/>
          <w:sz w:val="24"/>
        </w:rPr>
        <w:t>(DRC)</w:t>
      </w:r>
    </w:p>
    <w:p w14:paraId="162645B8" w14:textId="77777777" w:rsidR="00787970" w:rsidRPr="009B6BD1" w:rsidRDefault="00787970" w:rsidP="00184A11">
      <w:pPr>
        <w:spacing w:after="200" w:line="360" w:lineRule="auto"/>
        <w:jc w:val="both"/>
        <w:rPr>
          <w:rFonts w:ascii="Times New Roman" w:eastAsia="Times New Roman" w:hAnsi="Times New Roman" w:cs="Times New Roman"/>
          <w:sz w:val="24"/>
        </w:rPr>
      </w:pPr>
    </w:p>
    <w:p w14:paraId="554D69E7" w14:textId="77777777" w:rsidR="000D6FB9" w:rsidRPr="009B6BD1" w:rsidRDefault="00056D37" w:rsidP="00184A11">
      <w:pPr>
        <w:keepNext/>
        <w:keepLines/>
        <w:spacing w:before="40" w:after="0" w:line="360" w:lineRule="auto"/>
        <w:jc w:val="both"/>
        <w:rPr>
          <w:rFonts w:ascii="Times New Roman" w:eastAsia="Times New Roman" w:hAnsi="Times New Roman" w:cs="Times New Roman"/>
          <w:b/>
          <w:color w:val="2E74B5"/>
          <w:sz w:val="24"/>
        </w:rPr>
      </w:pPr>
      <w:r w:rsidRPr="009B6BD1">
        <w:rPr>
          <w:rFonts w:ascii="Times New Roman" w:eastAsia="Times New Roman" w:hAnsi="Times New Roman" w:cs="Times New Roman"/>
          <w:b/>
          <w:color w:val="2E74B5"/>
          <w:sz w:val="24"/>
        </w:rPr>
        <w:t>PROJECT METHODOLOGY</w:t>
      </w:r>
    </w:p>
    <w:p w14:paraId="15E49664" w14:textId="77777777" w:rsidR="000D6FB9" w:rsidRPr="009B6BD1" w:rsidRDefault="00056D37" w:rsidP="00184A11">
      <w:pPr>
        <w:spacing w:after="200"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For our project, data collection techniques and methodology will be used to make a good work.</w:t>
      </w:r>
    </w:p>
    <w:p w14:paraId="7D6A3B23" w14:textId="05BD282A" w:rsidR="000D6FB9" w:rsidRPr="00EB6939" w:rsidRDefault="00056D37" w:rsidP="00184A11">
      <w:pPr>
        <w:pStyle w:val="ListParagraph"/>
        <w:numPr>
          <w:ilvl w:val="2"/>
          <w:numId w:val="28"/>
        </w:numPr>
        <w:spacing w:after="200" w:line="360" w:lineRule="auto"/>
        <w:jc w:val="both"/>
        <w:rPr>
          <w:rFonts w:ascii="Times New Roman" w:eastAsia="Times New Roman" w:hAnsi="Times New Roman" w:cs="Times New Roman"/>
          <w:b/>
          <w:sz w:val="24"/>
        </w:rPr>
      </w:pPr>
      <w:r w:rsidRPr="00EB6939">
        <w:rPr>
          <w:rFonts w:ascii="Times New Roman" w:eastAsia="Times New Roman" w:hAnsi="Times New Roman" w:cs="Times New Roman"/>
          <w:b/>
          <w:sz w:val="24"/>
        </w:rPr>
        <w:t>Data collection technique</w:t>
      </w:r>
    </w:p>
    <w:p w14:paraId="6F6BB27C" w14:textId="156FBD0A" w:rsidR="000D6FB9" w:rsidRPr="00EB6939" w:rsidRDefault="00056D37" w:rsidP="00184A11">
      <w:pPr>
        <w:pStyle w:val="ListParagraph"/>
        <w:numPr>
          <w:ilvl w:val="0"/>
          <w:numId w:val="29"/>
        </w:numPr>
        <w:spacing w:after="200" w:line="360" w:lineRule="auto"/>
        <w:jc w:val="both"/>
        <w:rPr>
          <w:rFonts w:ascii="Times New Roman" w:eastAsia="Times New Roman" w:hAnsi="Times New Roman" w:cs="Times New Roman"/>
          <w:sz w:val="24"/>
        </w:rPr>
      </w:pPr>
      <w:r w:rsidRPr="00EB6939">
        <w:rPr>
          <w:rFonts w:ascii="Times New Roman" w:eastAsia="Times New Roman" w:hAnsi="Times New Roman" w:cs="Times New Roman"/>
          <w:sz w:val="24"/>
        </w:rPr>
        <w:t>Documentation technique</w:t>
      </w:r>
    </w:p>
    <w:p w14:paraId="11AB3A28" w14:textId="77777777" w:rsidR="000D6FB9" w:rsidRPr="009B6BD1" w:rsidRDefault="00056D37" w:rsidP="00184A11">
      <w:pPr>
        <w:spacing w:after="200"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The documentation method will be used for data collection. Websites with the same purpose and books will support us to carry out this project.</w:t>
      </w:r>
    </w:p>
    <w:p w14:paraId="70E2D4CA" w14:textId="208A9D29" w:rsidR="000D6FB9" w:rsidRPr="00EB6939" w:rsidRDefault="00056D37" w:rsidP="00184A11">
      <w:pPr>
        <w:pStyle w:val="ListParagraph"/>
        <w:numPr>
          <w:ilvl w:val="0"/>
          <w:numId w:val="29"/>
        </w:numPr>
        <w:spacing w:after="200" w:line="360" w:lineRule="auto"/>
        <w:jc w:val="both"/>
        <w:rPr>
          <w:rFonts w:ascii="Times New Roman" w:eastAsia="Times New Roman" w:hAnsi="Times New Roman" w:cs="Times New Roman"/>
          <w:sz w:val="24"/>
        </w:rPr>
      </w:pPr>
      <w:r w:rsidRPr="00EB6939">
        <w:rPr>
          <w:rFonts w:ascii="Times New Roman" w:eastAsia="Times New Roman" w:hAnsi="Times New Roman" w:cs="Times New Roman"/>
          <w:sz w:val="24"/>
        </w:rPr>
        <w:t>Observation technique</w:t>
      </w:r>
    </w:p>
    <w:p w14:paraId="490A356E" w14:textId="77777777" w:rsidR="000D6FB9" w:rsidRPr="009B6BD1" w:rsidRDefault="00056D37" w:rsidP="00184A11">
      <w:pPr>
        <w:spacing w:after="200"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For helping us to do useful work, the observation method will be used get information and data.</w:t>
      </w:r>
    </w:p>
    <w:p w14:paraId="27B0941B" w14:textId="77777777" w:rsidR="000D6FB9" w:rsidRPr="009B6BD1" w:rsidRDefault="00056D37" w:rsidP="00184A11">
      <w:pPr>
        <w:spacing w:after="200"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We will be doing a distinct observation for helping us to know to the weakness of businesses for reaching people and also to provide a good work.</w:t>
      </w:r>
    </w:p>
    <w:p w14:paraId="3C2E8CCD" w14:textId="481A52F5" w:rsidR="000D6FB9" w:rsidRPr="00EB6939" w:rsidRDefault="00056D37" w:rsidP="00184A11">
      <w:pPr>
        <w:pStyle w:val="ListParagraph"/>
        <w:numPr>
          <w:ilvl w:val="0"/>
          <w:numId w:val="29"/>
        </w:numPr>
        <w:spacing w:after="200" w:line="360" w:lineRule="auto"/>
        <w:jc w:val="both"/>
        <w:rPr>
          <w:rFonts w:ascii="Times New Roman" w:eastAsia="Times New Roman" w:hAnsi="Times New Roman" w:cs="Times New Roman"/>
          <w:sz w:val="24"/>
        </w:rPr>
      </w:pPr>
      <w:r w:rsidRPr="00EB6939">
        <w:rPr>
          <w:rFonts w:ascii="Times New Roman" w:eastAsia="Times New Roman" w:hAnsi="Times New Roman" w:cs="Times New Roman"/>
          <w:sz w:val="24"/>
        </w:rPr>
        <w:t>Interview</w:t>
      </w:r>
    </w:p>
    <w:p w14:paraId="60DC68C4" w14:textId="77777777" w:rsidR="000D6FB9" w:rsidRPr="009B6BD1" w:rsidRDefault="00056D37" w:rsidP="00184A11">
      <w:pPr>
        <w:spacing w:after="200"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For completing this work, a daily meeting of customers in need of different services will be interviewed to help us to get their need, and also for helping us to develop to answer to their problem.</w:t>
      </w:r>
    </w:p>
    <w:p w14:paraId="02AC0E4F" w14:textId="77777777" w:rsidR="000D6FB9" w:rsidRPr="009B6BD1" w:rsidRDefault="00056D37" w:rsidP="00184A11">
      <w:pPr>
        <w:spacing w:after="200"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The same will be used for owners of businesses but differently for getting different perception of the problem.  </w:t>
      </w:r>
    </w:p>
    <w:p w14:paraId="1DAD9DC8" w14:textId="77777777" w:rsidR="000D6FB9" w:rsidRPr="009B6BD1" w:rsidRDefault="00056D37" w:rsidP="00184A11">
      <w:pPr>
        <w:spacing w:after="200" w:line="36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 xml:space="preserve">1.6.2 System analysis and design method </w:t>
      </w:r>
    </w:p>
    <w:p w14:paraId="2456EAAD" w14:textId="3575A3AC" w:rsidR="00385E34" w:rsidRPr="00EB6939" w:rsidRDefault="00056D37" w:rsidP="00184A11">
      <w:pPr>
        <w:spacing w:after="200"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For our project we will be using the structured system analysis design method (SSADM) which is a set of standards for systems analysis and application design that uses a formal methodical </w:t>
      </w:r>
      <w:r w:rsidRPr="009B6BD1">
        <w:rPr>
          <w:rFonts w:ascii="Times New Roman" w:eastAsia="Times New Roman" w:hAnsi="Times New Roman" w:cs="Times New Roman"/>
          <w:sz w:val="24"/>
        </w:rPr>
        <w:lastRenderedPageBreak/>
        <w:t>approach to the analysis and design of information systems. we will be using it to specify functional and nonfunctional requirement.</w:t>
      </w:r>
    </w:p>
    <w:p w14:paraId="74FC3F22" w14:textId="2CE35302" w:rsidR="000D6FB9" w:rsidRDefault="00056D37" w:rsidP="00184A11">
      <w:pPr>
        <w:keepNext/>
        <w:keepLines/>
        <w:spacing w:before="40" w:after="0" w:line="360" w:lineRule="auto"/>
        <w:jc w:val="both"/>
        <w:rPr>
          <w:rFonts w:ascii="Times New Roman" w:eastAsia="Calibri Light" w:hAnsi="Times New Roman" w:cs="Times New Roman"/>
          <w:b/>
          <w:color w:val="2E74B5"/>
          <w:sz w:val="32"/>
        </w:rPr>
      </w:pPr>
      <w:r w:rsidRPr="009B6BD1">
        <w:rPr>
          <w:rFonts w:ascii="Times New Roman" w:eastAsia="Calibri Light" w:hAnsi="Times New Roman" w:cs="Times New Roman"/>
          <w:b/>
          <w:color w:val="2E74B5"/>
          <w:sz w:val="32"/>
        </w:rPr>
        <w:t>1.7. PROJECT SCHEDULE</w:t>
      </w:r>
    </w:p>
    <w:p w14:paraId="4DF53AE3" w14:textId="77777777" w:rsidR="00385E34" w:rsidRPr="00385E34" w:rsidRDefault="00385E34" w:rsidP="00385E34">
      <w:pPr>
        <w:shd w:val="clear" w:color="auto" w:fill="FFFFFF"/>
        <w:tabs>
          <w:tab w:val="left"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41"/>
        <w:jc w:val="both"/>
        <w:rPr>
          <w:rFonts w:ascii="Times New Roman" w:eastAsiaTheme="minorHAnsi" w:hAnsi="Times New Roman" w:cs="Courier New"/>
          <w:sz w:val="24"/>
          <w:szCs w:val="24"/>
          <w:lang w:eastAsia="fr-FR"/>
        </w:rPr>
      </w:pPr>
      <w:r w:rsidRPr="00385E34">
        <w:rPr>
          <w:rFonts w:ascii="Times New Roman" w:eastAsiaTheme="minorHAnsi" w:hAnsi="Times New Roman" w:cs="Courier New"/>
          <w:sz w:val="24"/>
          <w:szCs w:val="24"/>
          <w:lang w:eastAsia="fr-FR"/>
        </w:rPr>
        <w:t>Project scheduling is a mechanism to communicate what tasks need to get done and which organizational resources will be allocated to complete those tasks in what timeframe. A project schedule is a document collecting all the work needed to deliver the project on time.</w:t>
      </w:r>
    </w:p>
    <w:p w14:paraId="27F44481" w14:textId="34C90FBD" w:rsidR="00385E34" w:rsidRPr="00385E34" w:rsidRDefault="00385E34" w:rsidP="00385E34">
      <w:pPr>
        <w:shd w:val="clear" w:color="auto" w:fill="FFFFFF"/>
        <w:tabs>
          <w:tab w:val="left"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41"/>
        <w:jc w:val="both"/>
        <w:rPr>
          <w:rFonts w:ascii="Times New Roman" w:eastAsiaTheme="minorHAnsi" w:hAnsi="Times New Roman" w:cs="Courier New"/>
          <w:sz w:val="24"/>
          <w:szCs w:val="24"/>
          <w:lang w:eastAsia="fr-FR"/>
        </w:rPr>
      </w:pPr>
      <w:r w:rsidRPr="00385E34">
        <w:rPr>
          <w:rFonts w:ascii="Times New Roman" w:eastAsiaTheme="minorHAnsi" w:hAnsi="Times New Roman" w:cs="Courier New"/>
          <w:sz w:val="24"/>
          <w:szCs w:val="24"/>
          <w:lang w:eastAsia="fr-FR"/>
        </w:rPr>
        <w:t>A project is made up of many tasks, and each task is given a start and end (or due date), so it can be completed on time.</w:t>
      </w:r>
    </w:p>
    <w:p w14:paraId="0C0EFBC8" w14:textId="77777777" w:rsidR="000D6FB9" w:rsidRPr="009B6BD1" w:rsidRDefault="00056D37" w:rsidP="00184A11">
      <w:pPr>
        <w:spacing w:after="200"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To accomplish our work, we will be using the waterfall model development methodology and we will pass through following stages:</w:t>
      </w:r>
    </w:p>
    <w:p w14:paraId="35DDE805" w14:textId="77777777" w:rsidR="000D6FB9" w:rsidRPr="009B6BD1" w:rsidRDefault="00056D37" w:rsidP="00184A11">
      <w:pPr>
        <w:numPr>
          <w:ilvl w:val="0"/>
          <w:numId w:val="9"/>
        </w:numPr>
        <w:spacing w:after="200" w:line="360" w:lineRule="auto"/>
        <w:ind w:left="720" w:hanging="360"/>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 System study</w:t>
      </w:r>
    </w:p>
    <w:p w14:paraId="1D1AE2C8" w14:textId="77777777" w:rsidR="000D6FB9" w:rsidRPr="009B6BD1" w:rsidRDefault="00056D37" w:rsidP="00184A11">
      <w:pPr>
        <w:numPr>
          <w:ilvl w:val="0"/>
          <w:numId w:val="9"/>
        </w:numPr>
        <w:spacing w:after="200" w:line="360" w:lineRule="auto"/>
        <w:ind w:left="720" w:hanging="360"/>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 System analysis</w:t>
      </w:r>
    </w:p>
    <w:p w14:paraId="2B7AD9C4" w14:textId="77777777" w:rsidR="000D6FB9" w:rsidRPr="009B6BD1" w:rsidRDefault="00056D37" w:rsidP="00184A11">
      <w:pPr>
        <w:numPr>
          <w:ilvl w:val="0"/>
          <w:numId w:val="9"/>
        </w:numPr>
        <w:spacing w:after="200" w:line="360" w:lineRule="auto"/>
        <w:ind w:left="720" w:hanging="360"/>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 System design</w:t>
      </w:r>
    </w:p>
    <w:p w14:paraId="2300F624" w14:textId="77777777" w:rsidR="000D6FB9" w:rsidRPr="009B6BD1" w:rsidRDefault="00056D37" w:rsidP="00184A11">
      <w:pPr>
        <w:numPr>
          <w:ilvl w:val="0"/>
          <w:numId w:val="9"/>
        </w:numPr>
        <w:spacing w:after="200" w:line="360" w:lineRule="auto"/>
        <w:ind w:left="720" w:hanging="360"/>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 Programming</w:t>
      </w:r>
    </w:p>
    <w:p w14:paraId="76EF96EB" w14:textId="77777777" w:rsidR="000D6FB9" w:rsidRPr="009B6BD1" w:rsidRDefault="00056D37" w:rsidP="00184A11">
      <w:pPr>
        <w:numPr>
          <w:ilvl w:val="0"/>
          <w:numId w:val="9"/>
        </w:numPr>
        <w:spacing w:after="200" w:line="360" w:lineRule="auto"/>
        <w:ind w:left="720" w:hanging="360"/>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 Testing</w:t>
      </w:r>
    </w:p>
    <w:p w14:paraId="607DBF63" w14:textId="77777777" w:rsidR="000D6FB9" w:rsidRPr="009B6BD1" w:rsidRDefault="00056D37" w:rsidP="00184A11">
      <w:pPr>
        <w:numPr>
          <w:ilvl w:val="0"/>
          <w:numId w:val="9"/>
        </w:numPr>
        <w:spacing w:after="200" w:line="360" w:lineRule="auto"/>
        <w:ind w:left="720" w:hanging="360"/>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 Implementation </w:t>
      </w:r>
    </w:p>
    <w:p w14:paraId="073F7DD2" w14:textId="30C63B31" w:rsidR="008C24B3" w:rsidRPr="00385E34" w:rsidRDefault="00056D37" w:rsidP="00184A11">
      <w:pPr>
        <w:numPr>
          <w:ilvl w:val="0"/>
          <w:numId w:val="9"/>
        </w:numPr>
        <w:spacing w:after="200" w:line="360" w:lineRule="auto"/>
        <w:ind w:left="720" w:hanging="360"/>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 Maintenance </w:t>
      </w:r>
      <w:r w:rsidRPr="009B6BD1">
        <w:rPr>
          <w:rFonts w:ascii="Times New Roman" w:eastAsia="Calibri" w:hAnsi="Times New Roman" w:cs="Times New Roman"/>
          <w:b/>
        </w:rPr>
        <w:t xml:space="preserve"> </w:t>
      </w:r>
    </w:p>
    <w:p w14:paraId="552F3097" w14:textId="5461CDBD" w:rsidR="009B6BD1" w:rsidRDefault="00385E34" w:rsidP="00184A11">
      <w:pPr>
        <w:keepNext/>
        <w:keepLines/>
        <w:spacing w:before="40" w:after="0" w:line="360" w:lineRule="auto"/>
        <w:jc w:val="both"/>
        <w:rPr>
          <w:rFonts w:ascii="Times New Roman" w:eastAsia="Calibri Light" w:hAnsi="Times New Roman" w:cs="Times New Roman"/>
          <w:b/>
          <w:color w:val="2E74B5"/>
          <w:sz w:val="32"/>
        </w:rPr>
      </w:pPr>
      <w:r>
        <w:rPr>
          <w:rFonts w:ascii="Times New Roman" w:eastAsia="Calibri Light" w:hAnsi="Times New Roman" w:cs="Times New Roman"/>
          <w:b/>
          <w:noProof/>
          <w:color w:val="2E74B5"/>
          <w:sz w:val="32"/>
        </w:rPr>
        <w:lastRenderedPageBreak/>
        <w:drawing>
          <wp:inline distT="0" distB="0" distL="0" distR="0" wp14:anchorId="1FF2168A" wp14:editId="3D21CA7C">
            <wp:extent cx="6005195" cy="2281926"/>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8">
                      <a:extLst>
                        <a:ext uri="{28A0092B-C50C-407E-A947-70E740481C1C}">
                          <a14:useLocalDpi xmlns:a14="http://schemas.microsoft.com/office/drawing/2010/main" val="0"/>
                        </a:ext>
                      </a:extLst>
                    </a:blip>
                    <a:stretch>
                      <a:fillRect/>
                    </a:stretch>
                  </pic:blipFill>
                  <pic:spPr>
                    <a:xfrm>
                      <a:off x="0" y="0"/>
                      <a:ext cx="6155902" cy="2339193"/>
                    </a:xfrm>
                    <a:prstGeom prst="rect">
                      <a:avLst/>
                    </a:prstGeom>
                  </pic:spPr>
                </pic:pic>
              </a:graphicData>
            </a:graphic>
          </wp:inline>
        </w:drawing>
      </w:r>
    </w:p>
    <w:p w14:paraId="46507653" w14:textId="77777777" w:rsidR="00385E34" w:rsidRPr="00385E34" w:rsidRDefault="00385E34" w:rsidP="00385E34">
      <w:pPr>
        <w:keepNext/>
        <w:keepLines/>
        <w:spacing w:before="40" w:after="0" w:line="360" w:lineRule="auto"/>
        <w:jc w:val="both"/>
        <w:rPr>
          <w:rFonts w:ascii="Times New Roman" w:eastAsia="Calibri Light" w:hAnsi="Times New Roman" w:cs="Times New Roman"/>
          <w:b/>
          <w:iCs/>
          <w:color w:val="1F4E79" w:themeColor="accent1" w:themeShade="80"/>
          <w:sz w:val="20"/>
          <w:szCs w:val="14"/>
        </w:rPr>
      </w:pPr>
      <w:bookmarkStart w:id="1" w:name="_Toc21521219"/>
      <w:r w:rsidRPr="00385E34">
        <w:rPr>
          <w:rFonts w:ascii="Times New Roman" w:eastAsia="Calibri Light" w:hAnsi="Times New Roman" w:cs="Times New Roman"/>
          <w:b/>
          <w:iCs/>
          <w:color w:val="1F4E79" w:themeColor="accent1" w:themeShade="80"/>
          <w:sz w:val="20"/>
          <w:szCs w:val="14"/>
        </w:rPr>
        <w:t xml:space="preserve">Figure </w:t>
      </w:r>
      <w:r w:rsidRPr="00385E34">
        <w:rPr>
          <w:rFonts w:ascii="Times New Roman" w:eastAsia="Calibri Light" w:hAnsi="Times New Roman" w:cs="Times New Roman"/>
          <w:b/>
          <w:iCs/>
          <w:color w:val="1F4E79" w:themeColor="accent1" w:themeShade="80"/>
          <w:sz w:val="20"/>
          <w:szCs w:val="14"/>
        </w:rPr>
        <w:fldChar w:fldCharType="begin"/>
      </w:r>
      <w:r w:rsidRPr="00385E34">
        <w:rPr>
          <w:rFonts w:ascii="Times New Roman" w:eastAsia="Calibri Light" w:hAnsi="Times New Roman" w:cs="Times New Roman"/>
          <w:b/>
          <w:iCs/>
          <w:color w:val="1F4E79" w:themeColor="accent1" w:themeShade="80"/>
          <w:sz w:val="20"/>
          <w:szCs w:val="14"/>
        </w:rPr>
        <w:instrText xml:space="preserve"> SEQ Figure \* ARABIC </w:instrText>
      </w:r>
      <w:r w:rsidRPr="00385E34">
        <w:rPr>
          <w:rFonts w:ascii="Times New Roman" w:eastAsia="Calibri Light" w:hAnsi="Times New Roman" w:cs="Times New Roman"/>
          <w:b/>
          <w:iCs/>
          <w:color w:val="1F4E79" w:themeColor="accent1" w:themeShade="80"/>
          <w:sz w:val="20"/>
          <w:szCs w:val="14"/>
        </w:rPr>
        <w:fldChar w:fldCharType="separate"/>
      </w:r>
      <w:r w:rsidRPr="00385E34">
        <w:rPr>
          <w:rFonts w:ascii="Times New Roman" w:eastAsia="Calibri Light" w:hAnsi="Times New Roman" w:cs="Times New Roman"/>
          <w:b/>
          <w:iCs/>
          <w:color w:val="1F4E79" w:themeColor="accent1" w:themeShade="80"/>
          <w:sz w:val="20"/>
          <w:szCs w:val="14"/>
        </w:rPr>
        <w:t>3</w:t>
      </w:r>
      <w:r w:rsidRPr="00385E34">
        <w:rPr>
          <w:rFonts w:ascii="Times New Roman" w:eastAsia="Calibri Light" w:hAnsi="Times New Roman" w:cs="Times New Roman"/>
          <w:b/>
          <w:color w:val="1F4E79" w:themeColor="accent1" w:themeShade="80"/>
          <w:sz w:val="20"/>
          <w:szCs w:val="14"/>
        </w:rPr>
        <w:fldChar w:fldCharType="end"/>
      </w:r>
      <w:r w:rsidRPr="00385E34">
        <w:rPr>
          <w:rFonts w:ascii="Times New Roman" w:eastAsia="Calibri Light" w:hAnsi="Times New Roman" w:cs="Times New Roman"/>
          <w:b/>
          <w:iCs/>
          <w:color w:val="1F4E79" w:themeColor="accent1" w:themeShade="80"/>
          <w:sz w:val="20"/>
          <w:szCs w:val="14"/>
        </w:rPr>
        <w:t>.Gantt chart for the project</w:t>
      </w:r>
      <w:bookmarkEnd w:id="1"/>
    </w:p>
    <w:p w14:paraId="471EAB91" w14:textId="77777777" w:rsidR="00385E34" w:rsidRDefault="00385E34" w:rsidP="00184A11">
      <w:pPr>
        <w:keepNext/>
        <w:keepLines/>
        <w:spacing w:before="40" w:after="0" w:line="360" w:lineRule="auto"/>
        <w:jc w:val="both"/>
        <w:rPr>
          <w:rFonts w:ascii="Times New Roman" w:eastAsia="Calibri Light" w:hAnsi="Times New Roman" w:cs="Times New Roman"/>
          <w:b/>
          <w:color w:val="2E74B5"/>
          <w:sz w:val="32"/>
        </w:rPr>
      </w:pPr>
    </w:p>
    <w:p w14:paraId="0E67E514" w14:textId="77777777" w:rsidR="000D6FB9" w:rsidRPr="009B6BD1" w:rsidRDefault="00056D37" w:rsidP="00184A11">
      <w:pPr>
        <w:keepNext/>
        <w:keepLines/>
        <w:spacing w:before="40" w:after="0" w:line="360" w:lineRule="auto"/>
        <w:jc w:val="both"/>
        <w:rPr>
          <w:rFonts w:ascii="Times New Roman" w:eastAsia="Calibri Light" w:hAnsi="Times New Roman" w:cs="Times New Roman"/>
          <w:b/>
          <w:color w:val="2E74B5"/>
          <w:sz w:val="32"/>
        </w:rPr>
      </w:pPr>
      <w:r w:rsidRPr="009B6BD1">
        <w:rPr>
          <w:rFonts w:ascii="Times New Roman" w:eastAsia="Calibri Light" w:hAnsi="Times New Roman" w:cs="Times New Roman"/>
          <w:b/>
          <w:color w:val="2E74B5"/>
          <w:sz w:val="32"/>
        </w:rPr>
        <w:t xml:space="preserve">1.8 ORGANIZATION OF THE PROJECT </w:t>
      </w:r>
    </w:p>
    <w:p w14:paraId="42CBEA09" w14:textId="77777777" w:rsidR="000D6FB9" w:rsidRPr="009B6BD1" w:rsidRDefault="00056D37" w:rsidP="00184A11">
      <w:pPr>
        <w:spacing w:after="200"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We will do ours work basing on five following chapters: </w:t>
      </w:r>
    </w:p>
    <w:p w14:paraId="23DE36D5" w14:textId="77777777" w:rsidR="000D6FB9" w:rsidRPr="009B6BD1" w:rsidRDefault="00056D37" w:rsidP="00184A11">
      <w:pPr>
        <w:spacing w:after="200" w:line="360" w:lineRule="auto"/>
        <w:jc w:val="both"/>
        <w:rPr>
          <w:rFonts w:ascii="Times New Roman" w:eastAsia="Times New Roman" w:hAnsi="Times New Roman" w:cs="Times New Roman"/>
          <w:b/>
          <w:sz w:val="24"/>
          <w:u w:val="single"/>
        </w:rPr>
      </w:pPr>
      <w:r w:rsidRPr="009B6BD1">
        <w:rPr>
          <w:rFonts w:ascii="Times New Roman" w:eastAsia="Times New Roman" w:hAnsi="Times New Roman" w:cs="Times New Roman"/>
          <w:b/>
          <w:sz w:val="24"/>
          <w:u w:val="single"/>
        </w:rPr>
        <w:t>Chapter 1: General introduction.</w:t>
      </w:r>
    </w:p>
    <w:p w14:paraId="1EEA61DF" w14:textId="77777777" w:rsidR="000D6FB9" w:rsidRPr="009B6BD1" w:rsidRDefault="00056D37" w:rsidP="00184A11">
      <w:pPr>
        <w:spacing w:after="200"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In this chapter we will be giving a general view of the project, we will be talking about the main objectives, methodologies used and the scope of our project.  </w:t>
      </w:r>
    </w:p>
    <w:p w14:paraId="20B96F58" w14:textId="77777777" w:rsidR="000D6FB9" w:rsidRPr="009B6BD1" w:rsidRDefault="00056D37" w:rsidP="00184A11">
      <w:pPr>
        <w:spacing w:after="200" w:line="360" w:lineRule="auto"/>
        <w:jc w:val="both"/>
        <w:rPr>
          <w:rFonts w:ascii="Times New Roman" w:eastAsia="Times New Roman" w:hAnsi="Times New Roman" w:cs="Times New Roman"/>
          <w:b/>
          <w:sz w:val="24"/>
          <w:u w:val="single"/>
        </w:rPr>
      </w:pPr>
      <w:r w:rsidRPr="009B6BD1">
        <w:rPr>
          <w:rFonts w:ascii="Times New Roman" w:eastAsia="Times New Roman" w:hAnsi="Times New Roman" w:cs="Times New Roman"/>
          <w:b/>
          <w:sz w:val="24"/>
          <w:u w:val="single"/>
        </w:rPr>
        <w:t xml:space="preserve">Chapter 2: Literature review </w:t>
      </w:r>
    </w:p>
    <w:p w14:paraId="04F159D1" w14:textId="77777777" w:rsidR="000D6FB9" w:rsidRPr="009B6BD1" w:rsidRDefault="00056D37" w:rsidP="00184A11">
      <w:pPr>
        <w:spacing w:after="200"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In this chapter we will be showing measures used for getting answer to the problem and will help us to know the existing problems and the way to avoid them.  </w:t>
      </w:r>
    </w:p>
    <w:p w14:paraId="3A0F480B" w14:textId="77777777" w:rsidR="000D6FB9" w:rsidRPr="009B6BD1" w:rsidRDefault="00056D37" w:rsidP="00184A11">
      <w:pPr>
        <w:spacing w:after="200"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This chapter covers theories and literature according to the topic.</w:t>
      </w:r>
    </w:p>
    <w:p w14:paraId="774BB2C6" w14:textId="77777777" w:rsidR="000D6FB9" w:rsidRPr="009B6BD1" w:rsidRDefault="00056D37" w:rsidP="00184A11">
      <w:pPr>
        <w:spacing w:after="200" w:line="360" w:lineRule="auto"/>
        <w:jc w:val="both"/>
        <w:rPr>
          <w:rFonts w:ascii="Times New Roman" w:eastAsia="Times New Roman" w:hAnsi="Times New Roman" w:cs="Times New Roman"/>
          <w:b/>
          <w:sz w:val="24"/>
          <w:u w:val="single"/>
        </w:rPr>
      </w:pPr>
      <w:r w:rsidRPr="009B6BD1">
        <w:rPr>
          <w:rFonts w:ascii="Times New Roman" w:eastAsia="Times New Roman" w:hAnsi="Times New Roman" w:cs="Times New Roman"/>
          <w:b/>
          <w:sz w:val="24"/>
          <w:u w:val="single"/>
        </w:rPr>
        <w:t xml:space="preserve">Chapter 3: System analysis and design </w:t>
      </w:r>
    </w:p>
    <w:p w14:paraId="2E163B89" w14:textId="002AE692" w:rsidR="000D6FB9" w:rsidRPr="009B6BD1" w:rsidRDefault="00056D37" w:rsidP="00184A11">
      <w:pPr>
        <w:spacing w:after="200"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In this part of the </w:t>
      </w:r>
      <w:r w:rsidR="00EB6939" w:rsidRPr="009B6BD1">
        <w:rPr>
          <w:rFonts w:ascii="Times New Roman" w:eastAsia="Times New Roman" w:hAnsi="Times New Roman" w:cs="Times New Roman"/>
          <w:sz w:val="24"/>
        </w:rPr>
        <w:t>problem,</w:t>
      </w:r>
      <w:r w:rsidRPr="009B6BD1">
        <w:rPr>
          <w:rFonts w:ascii="Times New Roman" w:eastAsia="Times New Roman" w:hAnsi="Times New Roman" w:cs="Times New Roman"/>
          <w:sz w:val="24"/>
        </w:rPr>
        <w:t xml:space="preserve"> we discuss about the existing system in details, and we are trying to solve different problems faced by those systems.</w:t>
      </w:r>
    </w:p>
    <w:p w14:paraId="25F6B5F0" w14:textId="7E9E0536" w:rsidR="000D6FB9" w:rsidRPr="009B6BD1" w:rsidRDefault="00056D37" w:rsidP="00184A11">
      <w:pPr>
        <w:spacing w:after="200"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By analyzing these old systems, we will be getting the way to improve those systems and get a </w:t>
      </w:r>
      <w:r w:rsidR="00EB6939" w:rsidRPr="009B6BD1">
        <w:rPr>
          <w:rFonts w:ascii="Times New Roman" w:eastAsia="Times New Roman" w:hAnsi="Times New Roman" w:cs="Times New Roman"/>
          <w:sz w:val="24"/>
        </w:rPr>
        <w:t>brand-new</w:t>
      </w:r>
      <w:r w:rsidRPr="009B6BD1">
        <w:rPr>
          <w:rFonts w:ascii="Times New Roman" w:eastAsia="Times New Roman" w:hAnsi="Times New Roman" w:cs="Times New Roman"/>
          <w:sz w:val="24"/>
        </w:rPr>
        <w:t xml:space="preserve"> adapted system. </w:t>
      </w:r>
    </w:p>
    <w:p w14:paraId="04AE7063" w14:textId="77777777" w:rsidR="000D6FB9" w:rsidRPr="009B6BD1" w:rsidRDefault="00056D37" w:rsidP="00184A11">
      <w:pPr>
        <w:spacing w:after="200" w:line="360" w:lineRule="auto"/>
        <w:jc w:val="both"/>
        <w:rPr>
          <w:rFonts w:ascii="Times New Roman" w:eastAsia="Times New Roman" w:hAnsi="Times New Roman" w:cs="Times New Roman"/>
          <w:b/>
          <w:sz w:val="24"/>
          <w:u w:val="single"/>
        </w:rPr>
      </w:pPr>
      <w:r w:rsidRPr="009B6BD1">
        <w:rPr>
          <w:rFonts w:ascii="Times New Roman" w:eastAsia="Times New Roman" w:hAnsi="Times New Roman" w:cs="Times New Roman"/>
          <w:b/>
          <w:sz w:val="24"/>
          <w:u w:val="single"/>
        </w:rPr>
        <w:t xml:space="preserve">Chapter 4: System implementation  </w:t>
      </w:r>
    </w:p>
    <w:p w14:paraId="331A4249" w14:textId="020597F9" w:rsidR="000D6FB9" w:rsidRPr="009B6BD1" w:rsidRDefault="00056D37" w:rsidP="00184A11">
      <w:pPr>
        <w:spacing w:after="200"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In this part of the </w:t>
      </w:r>
      <w:r w:rsidR="00EB6939" w:rsidRPr="009B6BD1">
        <w:rPr>
          <w:rFonts w:ascii="Times New Roman" w:eastAsia="Times New Roman" w:hAnsi="Times New Roman" w:cs="Times New Roman"/>
          <w:sz w:val="24"/>
        </w:rPr>
        <w:t>project,</w:t>
      </w:r>
      <w:r w:rsidRPr="009B6BD1">
        <w:rPr>
          <w:rFonts w:ascii="Times New Roman" w:eastAsia="Times New Roman" w:hAnsi="Times New Roman" w:cs="Times New Roman"/>
          <w:sz w:val="24"/>
        </w:rPr>
        <w:t xml:space="preserve"> we will do the implementation of our system, and showing in details the structure of Restoration church information’s </w:t>
      </w:r>
      <w:r w:rsidR="006F40B7" w:rsidRPr="009B6BD1">
        <w:rPr>
          <w:rFonts w:ascii="Times New Roman" w:eastAsia="Times New Roman" w:hAnsi="Times New Roman" w:cs="Times New Roman"/>
          <w:sz w:val="24"/>
        </w:rPr>
        <w:t>system.</w:t>
      </w:r>
    </w:p>
    <w:p w14:paraId="116DA677" w14:textId="77777777" w:rsidR="000D6FB9" w:rsidRPr="009B6BD1" w:rsidRDefault="00056D37" w:rsidP="00184A11">
      <w:pPr>
        <w:spacing w:after="200" w:line="360" w:lineRule="auto"/>
        <w:jc w:val="both"/>
        <w:rPr>
          <w:rFonts w:ascii="Times New Roman" w:eastAsia="Times New Roman" w:hAnsi="Times New Roman" w:cs="Times New Roman"/>
          <w:b/>
          <w:sz w:val="24"/>
          <w:u w:val="single"/>
        </w:rPr>
      </w:pPr>
      <w:r w:rsidRPr="009B6BD1">
        <w:rPr>
          <w:rFonts w:ascii="Times New Roman" w:eastAsia="Times New Roman" w:hAnsi="Times New Roman" w:cs="Times New Roman"/>
          <w:b/>
          <w:sz w:val="24"/>
          <w:u w:val="single"/>
        </w:rPr>
        <w:lastRenderedPageBreak/>
        <w:t>Chapter 5: Conclusion and recommendation</w:t>
      </w:r>
    </w:p>
    <w:p w14:paraId="3697E2B2" w14:textId="77777777" w:rsidR="000D6FB9" w:rsidRPr="009B6BD1" w:rsidRDefault="00056D37" w:rsidP="00184A11">
      <w:pPr>
        <w:spacing w:after="200"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In this last part of our work, we will be making a conclusion on this work and we will be giving the recommendations. </w:t>
      </w:r>
    </w:p>
    <w:p w14:paraId="7BE09ABB" w14:textId="77777777" w:rsidR="000D6FB9" w:rsidRPr="009B6BD1" w:rsidRDefault="000D6FB9" w:rsidP="00184A11">
      <w:pPr>
        <w:spacing w:after="200" w:line="360" w:lineRule="auto"/>
        <w:jc w:val="both"/>
        <w:rPr>
          <w:rFonts w:ascii="Times New Roman" w:eastAsia="Times New Roman" w:hAnsi="Times New Roman" w:cs="Times New Roman"/>
          <w:sz w:val="24"/>
        </w:rPr>
      </w:pPr>
    </w:p>
    <w:p w14:paraId="729CF07E" w14:textId="77777777" w:rsidR="000D6FB9" w:rsidRPr="009B6BD1" w:rsidRDefault="000D6FB9" w:rsidP="00184A11">
      <w:pPr>
        <w:spacing w:after="200" w:line="360" w:lineRule="auto"/>
        <w:jc w:val="both"/>
        <w:rPr>
          <w:rFonts w:ascii="Times New Roman" w:eastAsia="Times New Roman" w:hAnsi="Times New Roman" w:cs="Times New Roman"/>
          <w:sz w:val="24"/>
        </w:rPr>
      </w:pPr>
    </w:p>
    <w:p w14:paraId="09C2F5A8" w14:textId="563AACC4" w:rsidR="000D6FB9" w:rsidRDefault="000D6FB9" w:rsidP="00184A11">
      <w:pPr>
        <w:spacing w:after="200" w:line="360" w:lineRule="auto"/>
        <w:jc w:val="both"/>
        <w:rPr>
          <w:rFonts w:ascii="Times New Roman" w:eastAsia="Times New Roman" w:hAnsi="Times New Roman" w:cs="Times New Roman"/>
          <w:sz w:val="24"/>
        </w:rPr>
      </w:pPr>
    </w:p>
    <w:p w14:paraId="2402C9B9" w14:textId="1A0194FA" w:rsidR="00223C37" w:rsidRDefault="00223C37" w:rsidP="00184A11">
      <w:pPr>
        <w:spacing w:after="200" w:line="360" w:lineRule="auto"/>
        <w:jc w:val="both"/>
        <w:rPr>
          <w:rFonts w:ascii="Times New Roman" w:eastAsia="Times New Roman" w:hAnsi="Times New Roman" w:cs="Times New Roman"/>
          <w:sz w:val="24"/>
        </w:rPr>
      </w:pPr>
    </w:p>
    <w:p w14:paraId="49BCFB55" w14:textId="7202D4C7" w:rsidR="00223C37" w:rsidRDefault="00223C37" w:rsidP="00184A11">
      <w:pPr>
        <w:spacing w:after="200" w:line="360" w:lineRule="auto"/>
        <w:jc w:val="both"/>
        <w:rPr>
          <w:rFonts w:ascii="Times New Roman" w:eastAsia="Times New Roman" w:hAnsi="Times New Roman" w:cs="Times New Roman"/>
          <w:sz w:val="24"/>
        </w:rPr>
      </w:pPr>
    </w:p>
    <w:p w14:paraId="71A9BB85" w14:textId="178BC672" w:rsidR="00223C37" w:rsidRDefault="00223C37" w:rsidP="00184A11">
      <w:pPr>
        <w:spacing w:after="200" w:line="360" w:lineRule="auto"/>
        <w:jc w:val="both"/>
        <w:rPr>
          <w:rFonts w:ascii="Times New Roman" w:eastAsia="Times New Roman" w:hAnsi="Times New Roman" w:cs="Times New Roman"/>
          <w:sz w:val="24"/>
        </w:rPr>
      </w:pPr>
    </w:p>
    <w:p w14:paraId="6848B0E5" w14:textId="47B724D9" w:rsidR="00223C37" w:rsidRDefault="00223C37" w:rsidP="00184A11">
      <w:pPr>
        <w:spacing w:after="200" w:line="360" w:lineRule="auto"/>
        <w:jc w:val="both"/>
        <w:rPr>
          <w:rFonts w:ascii="Times New Roman" w:eastAsia="Times New Roman" w:hAnsi="Times New Roman" w:cs="Times New Roman"/>
          <w:sz w:val="24"/>
        </w:rPr>
      </w:pPr>
    </w:p>
    <w:p w14:paraId="580D62A3" w14:textId="148DDDD6" w:rsidR="00223C37" w:rsidRDefault="00223C37" w:rsidP="00184A11">
      <w:pPr>
        <w:spacing w:after="200" w:line="360" w:lineRule="auto"/>
        <w:jc w:val="both"/>
        <w:rPr>
          <w:rFonts w:ascii="Times New Roman" w:eastAsia="Times New Roman" w:hAnsi="Times New Roman" w:cs="Times New Roman"/>
          <w:sz w:val="24"/>
        </w:rPr>
      </w:pPr>
    </w:p>
    <w:p w14:paraId="21840D52" w14:textId="61FFCD91" w:rsidR="00223C37" w:rsidRDefault="00223C37" w:rsidP="00184A11">
      <w:pPr>
        <w:spacing w:after="200" w:line="360" w:lineRule="auto"/>
        <w:jc w:val="both"/>
        <w:rPr>
          <w:rFonts w:ascii="Times New Roman" w:eastAsia="Times New Roman" w:hAnsi="Times New Roman" w:cs="Times New Roman"/>
          <w:sz w:val="24"/>
        </w:rPr>
      </w:pPr>
    </w:p>
    <w:p w14:paraId="2D7E1828" w14:textId="59718042" w:rsidR="00223C37" w:rsidRDefault="00223C37" w:rsidP="00184A11">
      <w:pPr>
        <w:spacing w:after="200" w:line="360" w:lineRule="auto"/>
        <w:jc w:val="both"/>
        <w:rPr>
          <w:rFonts w:ascii="Times New Roman" w:eastAsia="Times New Roman" w:hAnsi="Times New Roman" w:cs="Times New Roman"/>
          <w:sz w:val="24"/>
        </w:rPr>
      </w:pPr>
    </w:p>
    <w:p w14:paraId="725259FC" w14:textId="77777777" w:rsidR="00223C37" w:rsidRPr="009B6BD1" w:rsidRDefault="00223C37" w:rsidP="00184A11">
      <w:pPr>
        <w:spacing w:after="200" w:line="360" w:lineRule="auto"/>
        <w:jc w:val="both"/>
        <w:rPr>
          <w:rFonts w:ascii="Times New Roman" w:eastAsia="Times New Roman" w:hAnsi="Times New Roman" w:cs="Times New Roman"/>
          <w:sz w:val="24"/>
        </w:rPr>
      </w:pPr>
    </w:p>
    <w:p w14:paraId="1756E674" w14:textId="7D14D97E" w:rsidR="000D6FB9" w:rsidRDefault="000D6FB9" w:rsidP="00184A11">
      <w:pPr>
        <w:spacing w:after="200" w:line="360" w:lineRule="auto"/>
        <w:jc w:val="both"/>
        <w:rPr>
          <w:rFonts w:ascii="Times New Roman" w:eastAsia="Times New Roman" w:hAnsi="Times New Roman" w:cs="Times New Roman"/>
          <w:sz w:val="24"/>
        </w:rPr>
      </w:pPr>
    </w:p>
    <w:p w14:paraId="23E8B913" w14:textId="3210E2F2" w:rsidR="00385E34" w:rsidRDefault="00385E34" w:rsidP="00184A11">
      <w:pPr>
        <w:spacing w:after="200" w:line="360" w:lineRule="auto"/>
        <w:jc w:val="both"/>
        <w:rPr>
          <w:rFonts w:ascii="Times New Roman" w:eastAsia="Times New Roman" w:hAnsi="Times New Roman" w:cs="Times New Roman"/>
          <w:sz w:val="24"/>
        </w:rPr>
      </w:pPr>
    </w:p>
    <w:p w14:paraId="4CDF3DF9" w14:textId="77777777" w:rsidR="00385E34" w:rsidRPr="009B6BD1" w:rsidRDefault="00385E34" w:rsidP="00184A11">
      <w:pPr>
        <w:spacing w:after="200" w:line="360" w:lineRule="auto"/>
        <w:jc w:val="both"/>
        <w:rPr>
          <w:rFonts w:ascii="Times New Roman" w:eastAsia="Times New Roman" w:hAnsi="Times New Roman" w:cs="Times New Roman"/>
          <w:sz w:val="24"/>
        </w:rPr>
      </w:pPr>
    </w:p>
    <w:p w14:paraId="1C142556" w14:textId="77777777" w:rsidR="00385E34" w:rsidRDefault="00385E34" w:rsidP="00184A11">
      <w:pPr>
        <w:keepNext/>
        <w:keepLines/>
        <w:spacing w:before="400" w:after="40" w:line="360" w:lineRule="auto"/>
        <w:rPr>
          <w:rFonts w:ascii="Times New Roman" w:eastAsia="Calibri Light" w:hAnsi="Times New Roman" w:cs="Times New Roman"/>
          <w:b/>
          <w:color w:val="1F4E79"/>
          <w:sz w:val="36"/>
        </w:rPr>
      </w:pPr>
    </w:p>
    <w:p w14:paraId="35EB96EA" w14:textId="77777777" w:rsidR="00385E34" w:rsidRDefault="00385E34" w:rsidP="00184A11">
      <w:pPr>
        <w:keepNext/>
        <w:keepLines/>
        <w:spacing w:before="400" w:after="40" w:line="360" w:lineRule="auto"/>
        <w:rPr>
          <w:rFonts w:ascii="Times New Roman" w:eastAsia="Calibri Light" w:hAnsi="Times New Roman" w:cs="Times New Roman"/>
          <w:b/>
          <w:color w:val="1F4E79"/>
          <w:sz w:val="36"/>
        </w:rPr>
      </w:pPr>
    </w:p>
    <w:p w14:paraId="44AF2E06" w14:textId="77777777" w:rsidR="00385E34" w:rsidRDefault="00385E34" w:rsidP="00385E34">
      <w:pPr>
        <w:rPr>
          <w:rFonts w:eastAsia="Calibri Light"/>
        </w:rPr>
      </w:pPr>
    </w:p>
    <w:p w14:paraId="0D5B3783" w14:textId="77777777" w:rsidR="00385E34" w:rsidRDefault="00385E34" w:rsidP="00385E34">
      <w:pPr>
        <w:rPr>
          <w:rFonts w:eastAsia="Calibri Light"/>
        </w:rPr>
      </w:pPr>
    </w:p>
    <w:p w14:paraId="1DA00521" w14:textId="77777777" w:rsidR="00385E34" w:rsidRDefault="00385E34" w:rsidP="00385E34">
      <w:pPr>
        <w:rPr>
          <w:rFonts w:eastAsia="Calibri Light"/>
        </w:rPr>
      </w:pPr>
    </w:p>
    <w:p w14:paraId="323D6F2D" w14:textId="77777777" w:rsidR="00385E34" w:rsidRDefault="00385E34" w:rsidP="00385E34">
      <w:pPr>
        <w:rPr>
          <w:rFonts w:eastAsia="Calibri Light"/>
        </w:rPr>
      </w:pPr>
    </w:p>
    <w:p w14:paraId="7BD3C15C" w14:textId="625D8323" w:rsidR="000D6FB9" w:rsidRPr="00385E34" w:rsidRDefault="007E10FA" w:rsidP="00385E34">
      <w:pPr>
        <w:rPr>
          <w:rFonts w:ascii="Times New Roman" w:eastAsia="Calibri Light" w:hAnsi="Times New Roman" w:cs="Times New Roman"/>
          <w:b/>
          <w:bCs/>
          <w:color w:val="1F4E79" w:themeColor="accent1" w:themeShade="80"/>
          <w:sz w:val="32"/>
          <w:szCs w:val="32"/>
        </w:rPr>
      </w:pPr>
      <w:r w:rsidRPr="00385E34">
        <w:rPr>
          <w:rFonts w:ascii="Times New Roman" w:eastAsia="Calibri Light" w:hAnsi="Times New Roman" w:cs="Times New Roman"/>
          <w:b/>
          <w:bCs/>
          <w:color w:val="1F4E79" w:themeColor="accent1" w:themeShade="80"/>
          <w:sz w:val="32"/>
          <w:szCs w:val="32"/>
        </w:rPr>
        <w:lastRenderedPageBreak/>
        <w:t>CHAPTER I</w:t>
      </w:r>
      <w:r w:rsidR="00385E34">
        <w:rPr>
          <w:rFonts w:ascii="Times New Roman" w:eastAsia="Calibri Light" w:hAnsi="Times New Roman" w:cs="Times New Roman"/>
          <w:b/>
          <w:bCs/>
          <w:color w:val="1F4E79" w:themeColor="accent1" w:themeShade="80"/>
          <w:sz w:val="32"/>
          <w:szCs w:val="32"/>
        </w:rPr>
        <w:t xml:space="preserve">: </w:t>
      </w:r>
      <w:r w:rsidR="00056D37" w:rsidRPr="00385E34">
        <w:rPr>
          <w:rFonts w:ascii="Times New Roman" w:eastAsia="Calibri Light" w:hAnsi="Times New Roman" w:cs="Times New Roman"/>
          <w:b/>
          <w:bCs/>
          <w:color w:val="1F4E79" w:themeColor="accent1" w:themeShade="80"/>
          <w:sz w:val="32"/>
          <w:szCs w:val="32"/>
        </w:rPr>
        <w:t xml:space="preserve"> LITERATURE REVIEW </w:t>
      </w:r>
    </w:p>
    <w:p w14:paraId="05ADE2BB" w14:textId="77777777" w:rsidR="000D6FB9" w:rsidRPr="00385E34" w:rsidRDefault="00056D37" w:rsidP="00184A11">
      <w:pPr>
        <w:keepNext/>
        <w:keepLines/>
        <w:spacing w:before="40" w:after="0" w:line="360" w:lineRule="auto"/>
        <w:rPr>
          <w:rFonts w:ascii="Times New Roman" w:eastAsia="Calibri Light" w:hAnsi="Times New Roman" w:cs="Times New Roman"/>
          <w:b/>
          <w:color w:val="1F4E79" w:themeColor="accent1" w:themeShade="80"/>
          <w:sz w:val="28"/>
          <w:szCs w:val="20"/>
        </w:rPr>
      </w:pPr>
      <w:r w:rsidRPr="00385E34">
        <w:rPr>
          <w:rFonts w:ascii="Times New Roman" w:eastAsia="Calibri Light" w:hAnsi="Times New Roman" w:cs="Times New Roman"/>
          <w:b/>
          <w:color w:val="1F4E79" w:themeColor="accent1" w:themeShade="80"/>
          <w:sz w:val="28"/>
          <w:szCs w:val="20"/>
        </w:rPr>
        <w:t xml:space="preserve">2.1 INTRODUCTION </w:t>
      </w:r>
    </w:p>
    <w:p w14:paraId="7ADFE098" w14:textId="7B64EA02" w:rsidR="000D6FB9" w:rsidRPr="009B6BD1" w:rsidRDefault="00056D37" w:rsidP="00184A11">
      <w:pPr>
        <w:spacing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In this part of the </w:t>
      </w:r>
      <w:r w:rsidR="00B87062" w:rsidRPr="009B6BD1">
        <w:rPr>
          <w:rFonts w:ascii="Times New Roman" w:eastAsia="Times New Roman" w:hAnsi="Times New Roman" w:cs="Times New Roman"/>
          <w:sz w:val="24"/>
        </w:rPr>
        <w:t>project,</w:t>
      </w:r>
      <w:r w:rsidRPr="009B6BD1">
        <w:rPr>
          <w:rFonts w:ascii="Times New Roman" w:eastAsia="Times New Roman" w:hAnsi="Times New Roman" w:cs="Times New Roman"/>
          <w:sz w:val="24"/>
        </w:rPr>
        <w:t xml:space="preserve"> we give explanations of the basic information system concepts useful for the developer and found in our work. The objective is giving short definitions about the terms to be used during the development of the work. </w:t>
      </w:r>
      <w:r w:rsidR="000D7D0C">
        <w:rPr>
          <w:rFonts w:ascii="Times New Roman" w:eastAsia="Times New Roman" w:hAnsi="Times New Roman" w:cs="Times New Roman"/>
          <w:sz w:val="24"/>
        </w:rPr>
        <w:t xml:space="preserve">To explain in details </w:t>
      </w:r>
      <w:r w:rsidR="00223C37">
        <w:rPr>
          <w:rFonts w:ascii="Times New Roman" w:eastAsia="Times New Roman" w:hAnsi="Times New Roman" w:cs="Times New Roman"/>
          <w:sz w:val="24"/>
        </w:rPr>
        <w:t>the</w:t>
      </w:r>
      <w:r w:rsidR="000D7D0C">
        <w:rPr>
          <w:rFonts w:ascii="Times New Roman" w:eastAsia="Times New Roman" w:hAnsi="Times New Roman" w:cs="Times New Roman"/>
          <w:sz w:val="24"/>
        </w:rPr>
        <w:t xml:space="preserve"> tools we choose to used woks.</w:t>
      </w:r>
    </w:p>
    <w:p w14:paraId="79B81E0D" w14:textId="77777777" w:rsidR="000D6FB9" w:rsidRPr="00385E34" w:rsidRDefault="00056D37" w:rsidP="00184A11">
      <w:pPr>
        <w:keepNext/>
        <w:keepLines/>
        <w:spacing w:before="40" w:after="0" w:line="360" w:lineRule="auto"/>
        <w:rPr>
          <w:rFonts w:ascii="Times New Roman" w:eastAsia="Calibri Light" w:hAnsi="Times New Roman" w:cs="Times New Roman"/>
          <w:b/>
          <w:color w:val="1F4E79" w:themeColor="accent1" w:themeShade="80"/>
          <w:sz w:val="28"/>
          <w:szCs w:val="20"/>
        </w:rPr>
      </w:pPr>
      <w:r w:rsidRPr="00385E34">
        <w:rPr>
          <w:rFonts w:ascii="Times New Roman" w:eastAsia="Calibri Light" w:hAnsi="Times New Roman" w:cs="Times New Roman"/>
          <w:b/>
          <w:color w:val="1F4E79" w:themeColor="accent1" w:themeShade="80"/>
          <w:sz w:val="28"/>
          <w:szCs w:val="20"/>
        </w:rPr>
        <w:t xml:space="preserve">2.2 BASIC CONCEPTS </w:t>
      </w:r>
    </w:p>
    <w:p w14:paraId="2765DC39" w14:textId="77777777" w:rsidR="000D6FB9" w:rsidRPr="009B6BD1" w:rsidRDefault="00056D37" w:rsidP="00184A11">
      <w:pPr>
        <w:spacing w:before="240" w:line="36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2.2.1 Church:</w:t>
      </w:r>
    </w:p>
    <w:p w14:paraId="09BE4828" w14:textId="77777777" w:rsidR="000D6FB9" w:rsidRPr="009B6BD1" w:rsidRDefault="00056D37" w:rsidP="00184A11">
      <w:pPr>
        <w:spacing w:before="240"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 A Christian house of worship; a building where Christian </w:t>
      </w:r>
      <w:r w:rsidR="006F40B7" w:rsidRPr="009B6BD1">
        <w:rPr>
          <w:rFonts w:ascii="Times New Roman" w:eastAsia="Times New Roman" w:hAnsi="Times New Roman" w:cs="Times New Roman"/>
          <w:sz w:val="24"/>
        </w:rPr>
        <w:t>religious</w:t>
      </w:r>
      <w:r w:rsidRPr="009B6BD1">
        <w:rPr>
          <w:rFonts w:ascii="Times New Roman" w:eastAsia="Times New Roman" w:hAnsi="Times New Roman" w:cs="Times New Roman"/>
          <w:sz w:val="24"/>
        </w:rPr>
        <w:t xml:space="preserve"> services take </w:t>
      </w:r>
      <w:r w:rsidR="00DE6F7B" w:rsidRPr="009B6BD1">
        <w:rPr>
          <w:rFonts w:ascii="Times New Roman" w:eastAsia="Times New Roman" w:hAnsi="Times New Roman" w:cs="Times New Roman"/>
          <w:sz w:val="24"/>
        </w:rPr>
        <w:t>place.</w:t>
      </w:r>
    </w:p>
    <w:p w14:paraId="63E2EB04" w14:textId="77777777" w:rsidR="000D6FB9" w:rsidRPr="009B6BD1" w:rsidRDefault="00056D37" w:rsidP="00184A11">
      <w:pPr>
        <w:spacing w:line="36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2.2.2 System:</w:t>
      </w:r>
    </w:p>
    <w:p w14:paraId="135ED30B" w14:textId="77777777" w:rsidR="000D6FB9" w:rsidRPr="009B6BD1" w:rsidRDefault="00056D37" w:rsidP="00184A11">
      <w:pPr>
        <w:spacing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A collection of organized things; a whole composed of relationships among its members.</w:t>
      </w:r>
    </w:p>
    <w:p w14:paraId="37D317A0" w14:textId="77777777" w:rsidR="000D6FB9" w:rsidRPr="009B6BD1" w:rsidRDefault="00056D37" w:rsidP="00184A11">
      <w:pPr>
        <w:spacing w:line="36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 xml:space="preserve">2.2.3 Software system: </w:t>
      </w:r>
    </w:p>
    <w:p w14:paraId="383E2BAB" w14:textId="77777777" w:rsidR="000D6FB9" w:rsidRPr="009B6BD1" w:rsidRDefault="00056D37" w:rsidP="00184A11">
      <w:pPr>
        <w:spacing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A software system is </w:t>
      </w:r>
      <w:r w:rsidR="006F40B7" w:rsidRPr="009B6BD1">
        <w:rPr>
          <w:rFonts w:ascii="Times New Roman" w:eastAsia="Times New Roman" w:hAnsi="Times New Roman" w:cs="Times New Roman"/>
          <w:sz w:val="24"/>
        </w:rPr>
        <w:t>an encoded computer instruction</w:t>
      </w:r>
      <w:r w:rsidRPr="009B6BD1">
        <w:rPr>
          <w:rFonts w:ascii="Times New Roman" w:eastAsia="Times New Roman" w:hAnsi="Times New Roman" w:cs="Times New Roman"/>
          <w:sz w:val="24"/>
        </w:rPr>
        <w:t>, usually modifiable (unless stored in some form of unalterable memory such as Rom).</w:t>
      </w:r>
    </w:p>
    <w:p w14:paraId="441E1118" w14:textId="77777777" w:rsidR="000D6FB9" w:rsidRPr="009B6BD1" w:rsidRDefault="00056D37" w:rsidP="00184A11">
      <w:pPr>
        <w:spacing w:line="36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2.2.4 Implementation:</w:t>
      </w:r>
    </w:p>
    <w:p w14:paraId="5082949E" w14:textId="77777777" w:rsidR="000D6FB9" w:rsidRPr="009B6BD1" w:rsidRDefault="00056D37" w:rsidP="00184A11">
      <w:pPr>
        <w:spacing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The process of moving an idea from concept to reality, </w:t>
      </w:r>
      <w:r w:rsidR="006F40B7" w:rsidRPr="009B6BD1">
        <w:rPr>
          <w:rFonts w:ascii="Times New Roman" w:eastAsia="Times New Roman" w:hAnsi="Times New Roman" w:cs="Times New Roman"/>
          <w:sz w:val="24"/>
        </w:rPr>
        <w:t>in</w:t>
      </w:r>
      <w:r w:rsidRPr="009B6BD1">
        <w:rPr>
          <w:rFonts w:ascii="Times New Roman" w:eastAsia="Times New Roman" w:hAnsi="Times New Roman" w:cs="Times New Roman"/>
          <w:sz w:val="24"/>
        </w:rPr>
        <w:t xml:space="preserve"> business, engineering and other fields, implementation refers to the building process rather than the design process.</w:t>
      </w:r>
    </w:p>
    <w:p w14:paraId="3C8C5581" w14:textId="77777777" w:rsidR="000D6FB9" w:rsidRPr="009B6BD1" w:rsidRDefault="00056D37" w:rsidP="00184A11">
      <w:pPr>
        <w:spacing w:line="36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2.2.5 Interaction:</w:t>
      </w:r>
    </w:p>
    <w:p w14:paraId="6EB9031D" w14:textId="77777777" w:rsidR="000D6FB9" w:rsidRPr="009B6BD1" w:rsidRDefault="00056D37" w:rsidP="00184A11">
      <w:pPr>
        <w:spacing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The interaction is the situation or occurrence in which two or more objects or events act upon one another to produce a new effect, the effect resulting from such a situation or occurrence.</w:t>
      </w:r>
    </w:p>
    <w:p w14:paraId="4AB953CA" w14:textId="77777777" w:rsidR="000D6FB9" w:rsidRPr="009B6BD1" w:rsidRDefault="00056D37" w:rsidP="00184A11">
      <w:pPr>
        <w:spacing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It can be also defined as a conversation or exchange between people.</w:t>
      </w:r>
    </w:p>
    <w:p w14:paraId="42D047B8" w14:textId="77777777" w:rsidR="000D6FB9" w:rsidRPr="009B6BD1" w:rsidRDefault="00056D37" w:rsidP="00184A11">
      <w:pPr>
        <w:spacing w:line="36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2.2.6 Christian:</w:t>
      </w:r>
    </w:p>
    <w:p w14:paraId="4B5C47CB" w14:textId="387CCB81" w:rsidR="000D6FB9" w:rsidRDefault="00056D37" w:rsidP="00184A11">
      <w:pPr>
        <w:spacing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A believer in Christianity, </w:t>
      </w:r>
      <w:r w:rsidR="006F40B7" w:rsidRPr="009B6BD1">
        <w:rPr>
          <w:rFonts w:ascii="Times New Roman" w:eastAsia="Times New Roman" w:hAnsi="Times New Roman" w:cs="Times New Roman"/>
          <w:sz w:val="24"/>
        </w:rPr>
        <w:t>an</w:t>
      </w:r>
      <w:r w:rsidRPr="009B6BD1">
        <w:rPr>
          <w:rFonts w:ascii="Times New Roman" w:eastAsia="Times New Roman" w:hAnsi="Times New Roman" w:cs="Times New Roman"/>
          <w:sz w:val="24"/>
        </w:rPr>
        <w:t xml:space="preserve"> individual who sees to live his or her life according to principles and values taught by Jesus Christ.</w:t>
      </w:r>
    </w:p>
    <w:p w14:paraId="2697DC05" w14:textId="2AE08296" w:rsidR="00385E34" w:rsidRDefault="00385E34" w:rsidP="00184A11">
      <w:pPr>
        <w:spacing w:line="360" w:lineRule="auto"/>
        <w:jc w:val="both"/>
        <w:rPr>
          <w:rFonts w:ascii="Times New Roman" w:eastAsia="Times New Roman" w:hAnsi="Times New Roman" w:cs="Times New Roman"/>
          <w:sz w:val="24"/>
        </w:rPr>
      </w:pPr>
    </w:p>
    <w:p w14:paraId="01FE7502" w14:textId="77777777" w:rsidR="00385E34" w:rsidRPr="009B6BD1" w:rsidRDefault="00385E34" w:rsidP="00184A11">
      <w:pPr>
        <w:spacing w:line="360" w:lineRule="auto"/>
        <w:jc w:val="both"/>
        <w:rPr>
          <w:rFonts w:ascii="Times New Roman" w:eastAsia="Times New Roman" w:hAnsi="Times New Roman" w:cs="Times New Roman"/>
          <w:sz w:val="24"/>
        </w:rPr>
      </w:pPr>
    </w:p>
    <w:p w14:paraId="2E3B0A71" w14:textId="77777777" w:rsidR="000D6FB9" w:rsidRPr="00385E34" w:rsidRDefault="00056D37" w:rsidP="00184A11">
      <w:pPr>
        <w:keepNext/>
        <w:keepLines/>
        <w:spacing w:before="40" w:after="0" w:line="360" w:lineRule="auto"/>
        <w:rPr>
          <w:rFonts w:ascii="Times New Roman" w:eastAsia="Calibri Light" w:hAnsi="Times New Roman" w:cs="Times New Roman"/>
          <w:b/>
          <w:color w:val="1F4E79" w:themeColor="accent1" w:themeShade="80"/>
          <w:sz w:val="28"/>
          <w:szCs w:val="20"/>
        </w:rPr>
      </w:pPr>
      <w:r w:rsidRPr="00385E34">
        <w:rPr>
          <w:rFonts w:ascii="Times New Roman" w:eastAsia="Calibri Light" w:hAnsi="Times New Roman" w:cs="Times New Roman"/>
          <w:b/>
          <w:color w:val="1F4E79" w:themeColor="accent1" w:themeShade="80"/>
          <w:sz w:val="28"/>
          <w:szCs w:val="20"/>
        </w:rPr>
        <w:lastRenderedPageBreak/>
        <w:t>2.3 SOFTWARE DEVELOPMENT TOOLS</w:t>
      </w:r>
    </w:p>
    <w:p w14:paraId="4AD29D44" w14:textId="4CC57112" w:rsidR="009A7788" w:rsidRPr="009B6BD1" w:rsidRDefault="00056D37" w:rsidP="00184A11">
      <w:pPr>
        <w:spacing w:line="36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 xml:space="preserve">2.3.1 </w:t>
      </w:r>
      <w:r w:rsidR="009A7788" w:rsidRPr="009B6BD1">
        <w:rPr>
          <w:rFonts w:ascii="Times New Roman" w:eastAsia="Times New Roman" w:hAnsi="Times New Roman" w:cs="Times New Roman"/>
          <w:b/>
          <w:sz w:val="24"/>
        </w:rPr>
        <w:t>T</w:t>
      </w:r>
      <w:r w:rsidRPr="009B6BD1">
        <w:rPr>
          <w:rFonts w:ascii="Times New Roman" w:eastAsia="Times New Roman" w:hAnsi="Times New Roman" w:cs="Times New Roman"/>
          <w:b/>
          <w:sz w:val="24"/>
        </w:rPr>
        <w:t>he waterfall model:</w:t>
      </w:r>
    </w:p>
    <w:p w14:paraId="38CF659D" w14:textId="77777777" w:rsidR="000D6FB9" w:rsidRPr="009B6BD1" w:rsidRDefault="00056D37" w:rsidP="00184A11">
      <w:pPr>
        <w:spacing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The Waterfall model is the earliest SDLC approach that was used for software development. The waterfall Model illustrates the software development process in a linear sequential flow. This means that any phase in the development process begins only if the previous phase is complete.</w:t>
      </w:r>
    </w:p>
    <w:p w14:paraId="077A0DE8" w14:textId="77777777" w:rsidR="000D6FB9" w:rsidRPr="009B6BD1" w:rsidRDefault="00056D37" w:rsidP="00184A11">
      <w:pPr>
        <w:spacing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Waterfall Model consists of a number of dependent phases that are executed in a sequential order. The complete solution is not released until the final phase.  </w:t>
      </w:r>
    </w:p>
    <w:p w14:paraId="707436E6" w14:textId="77777777" w:rsidR="000D6FB9" w:rsidRPr="009B6BD1" w:rsidRDefault="00056D37" w:rsidP="00184A11">
      <w:pPr>
        <w:spacing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The phases of software development in waterfall are:</w:t>
      </w:r>
    </w:p>
    <w:p w14:paraId="356B098B" w14:textId="77777777" w:rsidR="000D6FB9" w:rsidRPr="009B6BD1" w:rsidRDefault="00056D37" w:rsidP="00184A11">
      <w:pPr>
        <w:numPr>
          <w:ilvl w:val="0"/>
          <w:numId w:val="10"/>
        </w:numPr>
        <w:spacing w:after="200" w:line="360" w:lineRule="auto"/>
        <w:ind w:left="720" w:hanging="360"/>
        <w:jc w:val="both"/>
        <w:rPr>
          <w:rFonts w:ascii="Times New Roman" w:eastAsia="Times New Roman" w:hAnsi="Times New Roman" w:cs="Times New Roman"/>
          <w:sz w:val="24"/>
        </w:rPr>
      </w:pPr>
      <w:r w:rsidRPr="009B6BD1">
        <w:rPr>
          <w:rFonts w:ascii="Times New Roman" w:eastAsia="Times New Roman" w:hAnsi="Times New Roman" w:cs="Times New Roman"/>
          <w:sz w:val="24"/>
        </w:rPr>
        <w:t>Requirements analysis resulting in a software requirements specification</w:t>
      </w:r>
    </w:p>
    <w:p w14:paraId="6659FA3A" w14:textId="77777777" w:rsidR="000D6FB9" w:rsidRPr="009B6BD1" w:rsidRDefault="00056D37" w:rsidP="00184A11">
      <w:pPr>
        <w:numPr>
          <w:ilvl w:val="0"/>
          <w:numId w:val="10"/>
        </w:numPr>
        <w:spacing w:after="200" w:line="360" w:lineRule="auto"/>
        <w:ind w:left="720" w:hanging="360"/>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Software design </w:t>
      </w:r>
    </w:p>
    <w:p w14:paraId="24E17005" w14:textId="77777777" w:rsidR="000D6FB9" w:rsidRPr="009B6BD1" w:rsidRDefault="00056D37" w:rsidP="00184A11">
      <w:pPr>
        <w:numPr>
          <w:ilvl w:val="0"/>
          <w:numId w:val="10"/>
        </w:numPr>
        <w:spacing w:after="200" w:line="360" w:lineRule="auto"/>
        <w:ind w:left="720" w:hanging="360"/>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Implementation </w:t>
      </w:r>
    </w:p>
    <w:p w14:paraId="77932756" w14:textId="77777777" w:rsidR="000D6FB9" w:rsidRPr="009B6BD1" w:rsidRDefault="00056D37" w:rsidP="00184A11">
      <w:pPr>
        <w:numPr>
          <w:ilvl w:val="0"/>
          <w:numId w:val="10"/>
        </w:numPr>
        <w:spacing w:after="200" w:line="360" w:lineRule="auto"/>
        <w:ind w:left="720" w:hanging="360"/>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Testing </w:t>
      </w:r>
    </w:p>
    <w:p w14:paraId="6358FEEF" w14:textId="77777777" w:rsidR="000D6FB9" w:rsidRPr="009B6BD1" w:rsidRDefault="00056D37" w:rsidP="00184A11">
      <w:pPr>
        <w:numPr>
          <w:ilvl w:val="0"/>
          <w:numId w:val="10"/>
        </w:numPr>
        <w:spacing w:after="200" w:line="360" w:lineRule="auto"/>
        <w:ind w:left="720" w:hanging="360"/>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Integration, if there are multiple subsystems </w:t>
      </w:r>
    </w:p>
    <w:p w14:paraId="6838F7DB" w14:textId="77777777" w:rsidR="000D6FB9" w:rsidRPr="009B6BD1" w:rsidRDefault="00056D37" w:rsidP="00184A11">
      <w:pPr>
        <w:numPr>
          <w:ilvl w:val="0"/>
          <w:numId w:val="10"/>
        </w:numPr>
        <w:spacing w:after="200" w:line="360" w:lineRule="auto"/>
        <w:ind w:left="720" w:hanging="360"/>
        <w:jc w:val="both"/>
        <w:rPr>
          <w:rFonts w:ascii="Times New Roman" w:eastAsia="Times New Roman" w:hAnsi="Times New Roman" w:cs="Times New Roman"/>
          <w:sz w:val="24"/>
        </w:rPr>
      </w:pPr>
      <w:r w:rsidRPr="009B6BD1">
        <w:rPr>
          <w:rFonts w:ascii="Times New Roman" w:eastAsia="Times New Roman" w:hAnsi="Times New Roman" w:cs="Times New Roman"/>
          <w:sz w:val="24"/>
        </w:rPr>
        <w:t>Deployment (or Installation)</w:t>
      </w:r>
    </w:p>
    <w:p w14:paraId="6C896F03" w14:textId="77777777" w:rsidR="000D6FB9" w:rsidRPr="009B6BD1" w:rsidRDefault="00056D37" w:rsidP="00184A11">
      <w:pPr>
        <w:numPr>
          <w:ilvl w:val="0"/>
          <w:numId w:val="10"/>
        </w:numPr>
        <w:spacing w:after="200" w:line="360" w:lineRule="auto"/>
        <w:ind w:left="720" w:hanging="360"/>
        <w:jc w:val="both"/>
        <w:rPr>
          <w:rFonts w:ascii="Times New Roman" w:eastAsia="Times New Roman" w:hAnsi="Times New Roman" w:cs="Times New Roman"/>
          <w:sz w:val="24"/>
        </w:rPr>
      </w:pPr>
      <w:r w:rsidRPr="009B6BD1">
        <w:rPr>
          <w:rFonts w:ascii="Times New Roman" w:eastAsia="Times New Roman" w:hAnsi="Times New Roman" w:cs="Times New Roman"/>
          <w:sz w:val="24"/>
        </w:rPr>
        <w:t>Maintenance</w:t>
      </w:r>
    </w:p>
    <w:p w14:paraId="6F74B9DA" w14:textId="77777777" w:rsidR="000D6FB9" w:rsidRPr="009B6BD1" w:rsidRDefault="00056D37" w:rsidP="00184A11">
      <w:pPr>
        <w:spacing w:after="200" w:line="360" w:lineRule="auto"/>
        <w:ind w:left="360"/>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Advantages of waterfall model:</w:t>
      </w:r>
    </w:p>
    <w:p w14:paraId="6C0AD275" w14:textId="77777777" w:rsidR="000D6FB9" w:rsidRPr="009B6BD1" w:rsidRDefault="00056D37" w:rsidP="00184A11">
      <w:pPr>
        <w:numPr>
          <w:ilvl w:val="0"/>
          <w:numId w:val="11"/>
        </w:numPr>
        <w:spacing w:after="200" w:line="360" w:lineRule="auto"/>
        <w:ind w:left="840" w:hanging="360"/>
        <w:rPr>
          <w:rFonts w:ascii="Times New Roman" w:eastAsia="Times New Roman" w:hAnsi="Times New Roman" w:cs="Times New Roman"/>
          <w:sz w:val="24"/>
        </w:rPr>
      </w:pPr>
      <w:r w:rsidRPr="009B6BD1">
        <w:rPr>
          <w:rFonts w:ascii="Times New Roman" w:eastAsia="Times New Roman" w:hAnsi="Times New Roman" w:cs="Times New Roman"/>
          <w:sz w:val="24"/>
        </w:rPr>
        <w:t>This model is simple and easy to understand and use</w:t>
      </w:r>
    </w:p>
    <w:p w14:paraId="7638D2DA" w14:textId="77777777" w:rsidR="000D6FB9" w:rsidRPr="009B6BD1" w:rsidRDefault="00056D37" w:rsidP="00184A11">
      <w:pPr>
        <w:numPr>
          <w:ilvl w:val="0"/>
          <w:numId w:val="11"/>
        </w:numPr>
        <w:spacing w:after="200" w:line="360" w:lineRule="auto"/>
        <w:ind w:left="840" w:hanging="360"/>
        <w:rPr>
          <w:rFonts w:ascii="Times New Roman" w:eastAsia="Times New Roman" w:hAnsi="Times New Roman" w:cs="Times New Roman"/>
          <w:sz w:val="24"/>
        </w:rPr>
      </w:pPr>
      <w:r w:rsidRPr="009B6BD1">
        <w:rPr>
          <w:rFonts w:ascii="Times New Roman" w:eastAsia="Times New Roman" w:hAnsi="Times New Roman" w:cs="Times New Roman"/>
          <w:sz w:val="24"/>
        </w:rPr>
        <w:t xml:space="preserve">In this model phases are processed and completed one at a time. Phases do not overlap. </w:t>
      </w:r>
    </w:p>
    <w:p w14:paraId="7CFDFB3D" w14:textId="77777777" w:rsidR="000D6FB9" w:rsidRPr="009B6BD1" w:rsidRDefault="00056D37" w:rsidP="00184A11">
      <w:pPr>
        <w:numPr>
          <w:ilvl w:val="0"/>
          <w:numId w:val="11"/>
        </w:numPr>
        <w:spacing w:after="200" w:line="360" w:lineRule="auto"/>
        <w:ind w:left="840" w:hanging="360"/>
        <w:rPr>
          <w:rFonts w:ascii="Times New Roman" w:eastAsia="Times New Roman" w:hAnsi="Times New Roman" w:cs="Times New Roman"/>
          <w:sz w:val="24"/>
        </w:rPr>
      </w:pPr>
      <w:r w:rsidRPr="009B6BD1">
        <w:rPr>
          <w:rFonts w:ascii="Times New Roman" w:eastAsia="Times New Roman" w:hAnsi="Times New Roman" w:cs="Times New Roman"/>
          <w:sz w:val="24"/>
        </w:rPr>
        <w:t>Waterfall model works well for smaller projects where requirements are very well understood.</w:t>
      </w:r>
    </w:p>
    <w:p w14:paraId="369C51B7" w14:textId="77777777" w:rsidR="000D6FB9" w:rsidRPr="009B6BD1" w:rsidRDefault="00056D37" w:rsidP="00184A11">
      <w:pPr>
        <w:numPr>
          <w:ilvl w:val="0"/>
          <w:numId w:val="11"/>
        </w:numPr>
        <w:spacing w:after="200" w:line="360" w:lineRule="auto"/>
        <w:ind w:left="840" w:hanging="360"/>
        <w:rPr>
          <w:rFonts w:ascii="Times New Roman" w:eastAsia="Times New Roman" w:hAnsi="Times New Roman" w:cs="Times New Roman"/>
          <w:sz w:val="24"/>
        </w:rPr>
      </w:pPr>
      <w:r w:rsidRPr="009B6BD1">
        <w:rPr>
          <w:rFonts w:ascii="Times New Roman" w:eastAsia="Times New Roman" w:hAnsi="Times New Roman" w:cs="Times New Roman"/>
          <w:sz w:val="24"/>
        </w:rPr>
        <w:t>It is easy to manage due to the rigidity of the model – each phase has specific deliverables and a review process</w:t>
      </w:r>
    </w:p>
    <w:p w14:paraId="25F7AB61" w14:textId="29BEFB28" w:rsidR="000D6FB9" w:rsidRPr="009B6BD1" w:rsidRDefault="00056D37" w:rsidP="00184A11">
      <w:pPr>
        <w:spacing w:after="200" w:line="360" w:lineRule="auto"/>
        <w:ind w:left="360"/>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 xml:space="preserve">Disadvantages of waterfall model: </w:t>
      </w:r>
      <w:ins w:id="2" w:author="Grace elbisimwa" w:date="2020-12-20T18:56:00Z">
        <w:r w:rsidR="0011176C">
          <w:rPr>
            <w:rFonts w:ascii="Times New Roman" w:eastAsia="Times New Roman" w:hAnsi="Times New Roman" w:cs="Times New Roman"/>
            <w:b/>
            <w:sz w:val="24"/>
          </w:rPr>
          <w:t xml:space="preserve">     </w:t>
        </w:r>
      </w:ins>
      <w:ins w:id="3" w:author="Grace elbisimwa" w:date="2020-12-20T20:34:00Z">
        <w:r w:rsidR="003050F0">
          <w:rPr>
            <w:rFonts w:ascii="Times New Roman" w:eastAsia="Times New Roman" w:hAnsi="Times New Roman" w:cs="Times New Roman"/>
            <w:b/>
            <w:sz w:val="24"/>
          </w:rPr>
          <w:t xml:space="preserve">   </w:t>
        </w:r>
      </w:ins>
    </w:p>
    <w:p w14:paraId="2976702C" w14:textId="77777777" w:rsidR="000D6FB9" w:rsidRPr="009B6BD1" w:rsidRDefault="00056D37" w:rsidP="00184A11">
      <w:pPr>
        <w:numPr>
          <w:ilvl w:val="0"/>
          <w:numId w:val="12"/>
        </w:numPr>
        <w:spacing w:after="200" w:line="360" w:lineRule="auto"/>
        <w:ind w:left="720" w:hanging="360"/>
        <w:jc w:val="both"/>
        <w:rPr>
          <w:rFonts w:ascii="Times New Roman" w:eastAsia="Times New Roman" w:hAnsi="Times New Roman" w:cs="Times New Roman"/>
          <w:sz w:val="24"/>
        </w:rPr>
      </w:pPr>
      <w:r w:rsidRPr="009B6BD1">
        <w:rPr>
          <w:rFonts w:ascii="Times New Roman" w:eastAsia="Times New Roman" w:hAnsi="Times New Roman" w:cs="Times New Roman"/>
          <w:sz w:val="24"/>
        </w:rPr>
        <w:t>Once an application is in the testing stage, it is very difficult to go back and change something that was not well-thought out in the concept stage.</w:t>
      </w:r>
    </w:p>
    <w:p w14:paraId="3FBA09D9" w14:textId="77777777" w:rsidR="000D6FB9" w:rsidRPr="009B6BD1" w:rsidRDefault="00056D37" w:rsidP="00184A11">
      <w:pPr>
        <w:numPr>
          <w:ilvl w:val="0"/>
          <w:numId w:val="12"/>
        </w:numPr>
        <w:spacing w:after="200" w:line="360" w:lineRule="auto"/>
        <w:ind w:left="720" w:hanging="360"/>
        <w:jc w:val="both"/>
        <w:rPr>
          <w:rFonts w:ascii="Times New Roman" w:eastAsia="Times New Roman" w:hAnsi="Times New Roman" w:cs="Times New Roman"/>
          <w:sz w:val="24"/>
        </w:rPr>
      </w:pPr>
      <w:r w:rsidRPr="009B6BD1">
        <w:rPr>
          <w:rFonts w:ascii="Times New Roman" w:eastAsia="Times New Roman" w:hAnsi="Times New Roman" w:cs="Times New Roman"/>
          <w:sz w:val="24"/>
        </w:rPr>
        <w:lastRenderedPageBreak/>
        <w:t>No working software is produced until late during the life cycle.</w:t>
      </w:r>
    </w:p>
    <w:p w14:paraId="5F1896B5" w14:textId="77777777" w:rsidR="000D6FB9" w:rsidRPr="009B6BD1" w:rsidRDefault="00056D37" w:rsidP="00184A11">
      <w:pPr>
        <w:numPr>
          <w:ilvl w:val="0"/>
          <w:numId w:val="12"/>
        </w:numPr>
        <w:spacing w:after="200" w:line="360" w:lineRule="auto"/>
        <w:ind w:left="720" w:hanging="360"/>
        <w:jc w:val="both"/>
        <w:rPr>
          <w:rFonts w:ascii="Times New Roman" w:eastAsia="Times New Roman" w:hAnsi="Times New Roman" w:cs="Times New Roman"/>
          <w:sz w:val="24"/>
        </w:rPr>
      </w:pPr>
      <w:r w:rsidRPr="009B6BD1">
        <w:rPr>
          <w:rFonts w:ascii="Times New Roman" w:eastAsia="Times New Roman" w:hAnsi="Times New Roman" w:cs="Times New Roman"/>
          <w:sz w:val="24"/>
        </w:rPr>
        <w:t>High amounts of risk and uncertainty.</w:t>
      </w:r>
    </w:p>
    <w:p w14:paraId="4D5A8587" w14:textId="77777777" w:rsidR="000D6FB9" w:rsidRPr="009B6BD1" w:rsidRDefault="00056D37" w:rsidP="00184A11">
      <w:pPr>
        <w:numPr>
          <w:ilvl w:val="0"/>
          <w:numId w:val="12"/>
        </w:numPr>
        <w:spacing w:after="200" w:line="360" w:lineRule="auto"/>
        <w:ind w:left="720" w:hanging="360"/>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Not a good model for complex and object-oriented projects. </w:t>
      </w:r>
    </w:p>
    <w:p w14:paraId="24C17BD7" w14:textId="77777777" w:rsidR="000D6FB9" w:rsidRPr="009B6BD1" w:rsidRDefault="00056D37" w:rsidP="00184A11">
      <w:pPr>
        <w:numPr>
          <w:ilvl w:val="0"/>
          <w:numId w:val="12"/>
        </w:numPr>
        <w:spacing w:after="200" w:line="360" w:lineRule="auto"/>
        <w:ind w:left="720" w:hanging="360"/>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Poor model for long and ongoing projects. </w:t>
      </w:r>
    </w:p>
    <w:p w14:paraId="2DB89AE2" w14:textId="77777777" w:rsidR="000D6FB9" w:rsidRPr="009B6BD1" w:rsidRDefault="00056D37" w:rsidP="00184A11">
      <w:pPr>
        <w:numPr>
          <w:ilvl w:val="0"/>
          <w:numId w:val="12"/>
        </w:numPr>
        <w:spacing w:after="200" w:line="360" w:lineRule="auto"/>
        <w:ind w:left="720" w:hanging="360"/>
        <w:jc w:val="both"/>
        <w:rPr>
          <w:rFonts w:ascii="Times New Roman" w:eastAsia="Times New Roman" w:hAnsi="Times New Roman" w:cs="Times New Roman"/>
          <w:sz w:val="24"/>
        </w:rPr>
      </w:pPr>
      <w:r w:rsidRPr="009B6BD1">
        <w:rPr>
          <w:rFonts w:ascii="Times New Roman" w:eastAsia="Times New Roman" w:hAnsi="Times New Roman" w:cs="Times New Roman"/>
          <w:sz w:val="24"/>
        </w:rPr>
        <w:t>Not suitable for the projects where requirements are at a moderate to high risk of changing</w:t>
      </w:r>
    </w:p>
    <w:p w14:paraId="1E1A9749" w14:textId="77777777" w:rsidR="000D6FB9" w:rsidRPr="009B6BD1" w:rsidRDefault="000D6FB9" w:rsidP="00184A11">
      <w:pPr>
        <w:spacing w:after="200" w:line="360" w:lineRule="auto"/>
        <w:ind w:left="720"/>
        <w:jc w:val="both"/>
        <w:rPr>
          <w:rFonts w:ascii="Times New Roman" w:eastAsia="Times New Roman" w:hAnsi="Times New Roman" w:cs="Times New Roman"/>
          <w:sz w:val="24"/>
        </w:rPr>
      </w:pPr>
    </w:p>
    <w:p w14:paraId="7D2A946C" w14:textId="77777777" w:rsidR="000D6FB9" w:rsidRPr="009B6BD1" w:rsidRDefault="000D6FB9" w:rsidP="00184A11">
      <w:pPr>
        <w:spacing w:after="200" w:line="360" w:lineRule="auto"/>
        <w:ind w:left="720"/>
        <w:jc w:val="both"/>
        <w:rPr>
          <w:rFonts w:ascii="Times New Roman" w:eastAsia="Times New Roman" w:hAnsi="Times New Roman" w:cs="Times New Roman"/>
          <w:sz w:val="24"/>
        </w:rPr>
      </w:pPr>
    </w:p>
    <w:p w14:paraId="4AA78892" w14:textId="52224A50" w:rsidR="000D6FB9" w:rsidRPr="009B6BD1" w:rsidRDefault="007C51AC" w:rsidP="00184A11">
      <w:pPr>
        <w:spacing w:after="200" w:line="360" w:lineRule="auto"/>
        <w:ind w:left="720"/>
        <w:jc w:val="both"/>
        <w:rPr>
          <w:rFonts w:ascii="Times New Roman" w:eastAsia="Times New Roman" w:hAnsi="Times New Roman" w:cs="Times New Roman"/>
          <w:sz w:val="24"/>
        </w:rPr>
      </w:pPr>
      <w:r w:rsidRPr="009B6BD1">
        <w:rPr>
          <w:rFonts w:ascii="Times New Roman" w:hAnsi="Times New Roman" w:cs="Times New Roman"/>
        </w:rPr>
        <w:object w:dxaOrig="8985" w:dyaOrig="4454" w14:anchorId="25BBE1EE">
          <v:rect id="_x0000_i1025" style="width:448.35pt;height:264.4pt" o:ole="" o:preferrelative="t" stroked="f">
            <v:imagedata r:id="rId9" o:title=""/>
          </v:rect>
          <o:OLEObject Type="Embed" ProgID="StaticMetafile" ShapeID="_x0000_i1025" DrawAspect="Content" ObjectID="_1671383556" r:id="rId10"/>
        </w:object>
      </w:r>
    </w:p>
    <w:p w14:paraId="65878A52" w14:textId="697244A9" w:rsidR="000D6FB9" w:rsidRDefault="00056D37" w:rsidP="00184A11">
      <w:pPr>
        <w:spacing w:after="200" w:line="360" w:lineRule="auto"/>
        <w:ind w:left="720"/>
        <w:jc w:val="both"/>
        <w:rPr>
          <w:rFonts w:ascii="Times New Roman" w:eastAsia="Times New Roman" w:hAnsi="Times New Roman" w:cs="Times New Roman"/>
          <w:sz w:val="24"/>
        </w:rPr>
      </w:pPr>
      <w:r w:rsidRPr="009B6BD1">
        <w:rPr>
          <w:rFonts w:ascii="Times New Roman" w:eastAsia="Times New Roman" w:hAnsi="Times New Roman" w:cs="Times New Roman"/>
          <w:sz w:val="24"/>
        </w:rPr>
        <w:t>Source: researchgate.net</w:t>
      </w:r>
    </w:p>
    <w:p w14:paraId="5FC10400" w14:textId="0AC35077" w:rsidR="00223C37" w:rsidRDefault="00223C37" w:rsidP="00184A11">
      <w:pPr>
        <w:spacing w:after="200" w:line="360" w:lineRule="auto"/>
        <w:ind w:left="720"/>
        <w:jc w:val="both"/>
        <w:rPr>
          <w:rFonts w:ascii="Times New Roman" w:eastAsia="Times New Roman" w:hAnsi="Times New Roman" w:cs="Times New Roman"/>
          <w:sz w:val="24"/>
        </w:rPr>
      </w:pPr>
    </w:p>
    <w:p w14:paraId="01F29E41" w14:textId="77777777" w:rsidR="00223C37" w:rsidRPr="009B6BD1" w:rsidRDefault="00223C37" w:rsidP="00184A11">
      <w:pPr>
        <w:spacing w:after="200" w:line="360" w:lineRule="auto"/>
        <w:ind w:left="720"/>
        <w:jc w:val="both"/>
        <w:rPr>
          <w:rFonts w:ascii="Times New Roman" w:eastAsia="Times New Roman" w:hAnsi="Times New Roman" w:cs="Times New Roman"/>
          <w:sz w:val="24"/>
        </w:rPr>
      </w:pPr>
    </w:p>
    <w:p w14:paraId="1BD24B53" w14:textId="77777777" w:rsidR="000D6FB9" w:rsidRPr="009B6BD1" w:rsidRDefault="00056D37" w:rsidP="00184A11">
      <w:pPr>
        <w:spacing w:line="36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2.3.2. System analysis and Design method</w:t>
      </w:r>
    </w:p>
    <w:p w14:paraId="6DA07954" w14:textId="77777777" w:rsidR="000D6FB9" w:rsidRPr="009B6BD1" w:rsidRDefault="00056D37" w:rsidP="00184A11">
      <w:pPr>
        <w:spacing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For our project we will be using the structured system analysis design method (SSADM) which is a set of standards for systems analysis and application design that uses a formal methodical approach to the analysis and design of information systems. We will be using it to specify functional and nonfunctional requirement.</w:t>
      </w:r>
    </w:p>
    <w:p w14:paraId="12092F3C" w14:textId="50CB16E2" w:rsidR="009B6BD1" w:rsidRDefault="00056D37" w:rsidP="00184A11">
      <w:pPr>
        <w:spacing w:line="36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lastRenderedPageBreak/>
        <w:t>2.3.4. Tools and languages used in implementation</w:t>
      </w:r>
      <w:r w:rsidRPr="009B6BD1">
        <w:rPr>
          <w:rFonts w:ascii="Times New Roman" w:eastAsia="Times New Roman" w:hAnsi="Times New Roman" w:cs="Times New Roman"/>
          <w:b/>
          <w:sz w:val="24"/>
        </w:rPr>
        <w:tab/>
      </w:r>
    </w:p>
    <w:p w14:paraId="1045CF74" w14:textId="6134611E" w:rsidR="003B5A48" w:rsidRDefault="00056D37" w:rsidP="00184A11">
      <w:pPr>
        <w:spacing w:line="36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2.4.1 HTML</w:t>
      </w:r>
      <w:r w:rsidR="003B5A48">
        <w:rPr>
          <w:rFonts w:ascii="Times New Roman" w:eastAsia="Times New Roman" w:hAnsi="Times New Roman" w:cs="Times New Roman"/>
          <w:b/>
          <w:sz w:val="24"/>
        </w:rPr>
        <w:t xml:space="preserve">: </w:t>
      </w:r>
    </w:p>
    <w:p w14:paraId="2B38EDD6" w14:textId="3115114F" w:rsidR="000D6FB9" w:rsidRPr="009B6BD1" w:rsidRDefault="00056D37" w:rsidP="00184A11">
      <w:pPr>
        <w:spacing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Hypertext Markup Language (HTML) is the standard markup language for creating web pages and web applications. With Cascading Style Sheets (CSS) and JavaScript, it forms a triad of cornerstone technologies for the World Wide Web.</w:t>
      </w:r>
    </w:p>
    <w:p w14:paraId="420900E9" w14:textId="354E5106" w:rsidR="000D6FB9" w:rsidRDefault="004C2B3E" w:rsidP="00184A11">
      <w:pPr>
        <w:spacing w:line="36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2.4.2 CSS</w:t>
      </w:r>
    </w:p>
    <w:p w14:paraId="47E58C6E" w14:textId="0E205F05" w:rsidR="00BC3D04" w:rsidRPr="00BC3D04" w:rsidRDefault="00BC3D04" w:rsidP="00184A11">
      <w:pPr>
        <w:spacing w:line="360" w:lineRule="auto"/>
        <w:rPr>
          <w:rFonts w:ascii="Times New Roman" w:eastAsia="Times New Roman" w:hAnsi="Times New Roman" w:cs="Times New Roman"/>
          <w:sz w:val="28"/>
          <w:szCs w:val="24"/>
        </w:rPr>
      </w:pPr>
      <w:r>
        <w:rPr>
          <w:rFonts w:ascii="Times New Roman" w:eastAsia="Times New Roman" w:hAnsi="Times New Roman" w:cs="Times New Roman"/>
          <w:b/>
          <w:noProof/>
          <w:sz w:val="24"/>
        </w:rPr>
        <w:drawing>
          <wp:inline distT="0" distB="0" distL="0" distR="0" wp14:anchorId="269EE3B4" wp14:editId="4F6FD26A">
            <wp:extent cx="993913" cy="993913"/>
            <wp:effectExtent l="0" t="0" r="0" b="0"/>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pic:cNvPicPr/>
                  </pic:nvPicPr>
                  <pic:blipFill>
                    <a:blip r:embed="rId11" cstate="print">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1017452" cy="1017452"/>
                    </a:xfrm>
                    <a:prstGeom prst="rect">
                      <a:avLst/>
                    </a:prstGeom>
                  </pic:spPr>
                </pic:pic>
              </a:graphicData>
            </a:graphic>
          </wp:inline>
        </w:drawing>
      </w:r>
      <w:r w:rsidR="00056D37" w:rsidRPr="009B6BD1">
        <w:rPr>
          <w:rFonts w:ascii="Times New Roman" w:eastAsia="Times New Roman" w:hAnsi="Times New Roman" w:cs="Times New Roman"/>
          <w:sz w:val="24"/>
        </w:rPr>
        <w:t>CSS stands for Cascading Style Sheets CSS, it describes how HTML elements are to be displayed on screen, paper, or in other media</w:t>
      </w:r>
      <w:r>
        <w:rPr>
          <w:rFonts w:ascii="Times New Roman" w:eastAsia="Times New Roman" w:hAnsi="Times New Roman" w:cs="Times New Roman"/>
          <w:sz w:val="24"/>
        </w:rPr>
        <w:t xml:space="preserve">. </w:t>
      </w:r>
      <w:r w:rsidRPr="00BC3D04">
        <w:rPr>
          <w:rFonts w:ascii="Times New Roman" w:hAnsi="Times New Roman" w:cs="Times New Roman"/>
          <w:b/>
          <w:bCs/>
          <w:color w:val="202124"/>
          <w:sz w:val="24"/>
          <w:szCs w:val="24"/>
          <w:shd w:val="clear" w:color="auto" w:fill="FFFFFF"/>
        </w:rPr>
        <w:t>CSS</w:t>
      </w:r>
      <w:r w:rsidRPr="00BC3D04">
        <w:rPr>
          <w:rFonts w:ascii="Times New Roman" w:hAnsi="Times New Roman" w:cs="Times New Roman"/>
          <w:color w:val="202124"/>
          <w:sz w:val="24"/>
          <w:szCs w:val="24"/>
          <w:shd w:val="clear" w:color="auto" w:fill="FFFFFF"/>
        </w:rPr>
        <w:t> is a computer language for laying out and structuring web pages (HTML or XML).</w:t>
      </w:r>
    </w:p>
    <w:p w14:paraId="0FFBE239" w14:textId="4A57988F" w:rsidR="000D6FB9" w:rsidRDefault="00056D37" w:rsidP="00184A11">
      <w:pPr>
        <w:spacing w:line="36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 xml:space="preserve">2.4.3 JavaScript </w:t>
      </w:r>
    </w:p>
    <w:p w14:paraId="2D32E7E8" w14:textId="16EC586D" w:rsidR="000612DC" w:rsidRDefault="005E6696" w:rsidP="00184A11">
      <w:pPr>
        <w:spacing w:line="360" w:lineRule="auto"/>
        <w:jc w:val="both"/>
        <w:rPr>
          <w:rFonts w:ascii="Times New Roman" w:eastAsia="Times New Roman" w:hAnsi="Times New Roman" w:cs="Times New Roman"/>
          <w:b/>
          <w:sz w:val="24"/>
        </w:rPr>
      </w:pPr>
      <w:r>
        <w:rPr>
          <w:rFonts w:ascii="Times New Roman" w:eastAsia="Times New Roman" w:hAnsi="Times New Roman" w:cs="Times New Roman"/>
          <w:b/>
          <w:noProof/>
          <w:sz w:val="24"/>
        </w:rPr>
        <w:drawing>
          <wp:inline distT="0" distB="0" distL="0" distR="0" wp14:anchorId="35CB3A58" wp14:editId="2B898500">
            <wp:extent cx="922351" cy="92235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3" cstate="print">
                      <a:extLst>
                        <a:ext uri="{28A0092B-C50C-407E-A947-70E740481C1C}">
                          <a14:useLocalDpi xmlns:a14="http://schemas.microsoft.com/office/drawing/2010/main" val="0"/>
                        </a:ext>
                      </a:extLst>
                    </a:blip>
                    <a:stretch>
                      <a:fillRect/>
                    </a:stretch>
                  </pic:blipFill>
                  <pic:spPr>
                    <a:xfrm>
                      <a:off x="0" y="0"/>
                      <a:ext cx="933681" cy="933681"/>
                    </a:xfrm>
                    <a:prstGeom prst="rect">
                      <a:avLst/>
                    </a:prstGeom>
                  </pic:spPr>
                </pic:pic>
              </a:graphicData>
            </a:graphic>
          </wp:inline>
        </w:drawing>
      </w:r>
      <w:r w:rsidR="00056D37" w:rsidRPr="009B6BD1">
        <w:rPr>
          <w:rFonts w:ascii="Times New Roman" w:eastAsia="Times New Roman" w:hAnsi="Times New Roman" w:cs="Times New Roman"/>
          <w:sz w:val="24"/>
        </w:rPr>
        <w:t>JavaScript often abbreviated as JS, is a high-level, interpreted programming language. It is a language which is also characterized as dynamic, weakly typed, prototype-based and multi</w:t>
      </w:r>
      <w:r w:rsidR="006F40B7" w:rsidRPr="009B6BD1">
        <w:rPr>
          <w:rFonts w:ascii="Times New Roman" w:eastAsia="Times New Roman" w:hAnsi="Times New Roman" w:cs="Times New Roman"/>
          <w:sz w:val="24"/>
        </w:rPr>
        <w:t xml:space="preserve"> </w:t>
      </w:r>
      <w:r w:rsidR="00056D37" w:rsidRPr="009B6BD1">
        <w:rPr>
          <w:rFonts w:ascii="Times New Roman" w:eastAsia="Times New Roman" w:hAnsi="Times New Roman" w:cs="Times New Roman"/>
          <w:sz w:val="24"/>
        </w:rPr>
        <w:t>paradigm.</w:t>
      </w:r>
    </w:p>
    <w:p w14:paraId="35C5D088" w14:textId="2346B09D" w:rsidR="000D6FB9" w:rsidRDefault="00056D37" w:rsidP="00184A11">
      <w:pPr>
        <w:spacing w:line="36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2.4.4 XAMPP</w:t>
      </w:r>
    </w:p>
    <w:p w14:paraId="00DDC33B" w14:textId="7581E5D3" w:rsidR="000D6FB9" w:rsidRPr="009B6BD1" w:rsidRDefault="000612DC" w:rsidP="00184A11">
      <w:pPr>
        <w:spacing w:line="360" w:lineRule="auto"/>
        <w:jc w:val="both"/>
        <w:rPr>
          <w:rFonts w:ascii="Times New Roman" w:eastAsia="Times New Roman" w:hAnsi="Times New Roman" w:cs="Times New Roman"/>
          <w:sz w:val="24"/>
        </w:rPr>
      </w:pPr>
      <w:r>
        <w:rPr>
          <w:rFonts w:ascii="Times New Roman" w:eastAsia="Times New Roman" w:hAnsi="Times New Roman" w:cs="Times New Roman"/>
          <w:b/>
          <w:noProof/>
          <w:sz w:val="24"/>
        </w:rPr>
        <w:drawing>
          <wp:inline distT="0" distB="0" distL="0" distR="0" wp14:anchorId="4B03F045" wp14:editId="52BCDF65">
            <wp:extent cx="859922" cy="86669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4" cstate="print">
                      <a:extLst>
                        <a:ext uri="{28A0092B-C50C-407E-A947-70E740481C1C}">
                          <a14:useLocalDpi xmlns:a14="http://schemas.microsoft.com/office/drawing/2010/main" val="0"/>
                        </a:ext>
                      </a:extLst>
                    </a:blip>
                    <a:stretch>
                      <a:fillRect/>
                    </a:stretch>
                  </pic:blipFill>
                  <pic:spPr>
                    <a:xfrm>
                      <a:off x="0" y="0"/>
                      <a:ext cx="882393" cy="889340"/>
                    </a:xfrm>
                    <a:prstGeom prst="rect">
                      <a:avLst/>
                    </a:prstGeom>
                  </pic:spPr>
                </pic:pic>
              </a:graphicData>
            </a:graphic>
          </wp:inline>
        </w:drawing>
      </w:r>
      <w:r>
        <w:rPr>
          <w:rFonts w:ascii="Times New Roman" w:eastAsia="Times New Roman" w:hAnsi="Times New Roman" w:cs="Times New Roman"/>
          <w:sz w:val="24"/>
        </w:rPr>
        <w:t xml:space="preserve"> </w:t>
      </w:r>
      <w:r w:rsidR="00056D37" w:rsidRPr="009B6BD1">
        <w:rPr>
          <w:rFonts w:ascii="Times New Roman" w:eastAsia="Times New Roman" w:hAnsi="Times New Roman" w:cs="Times New Roman"/>
          <w:sz w:val="24"/>
        </w:rPr>
        <w:t xml:space="preserve">XAMPP is a free and </w:t>
      </w:r>
      <w:r w:rsidR="001C1D32" w:rsidRPr="009B6BD1">
        <w:rPr>
          <w:rFonts w:ascii="Times New Roman" w:eastAsia="Times New Roman" w:hAnsi="Times New Roman" w:cs="Times New Roman"/>
          <w:sz w:val="24"/>
        </w:rPr>
        <w:t>open-source</w:t>
      </w:r>
      <w:r w:rsidR="00056D37" w:rsidRPr="009B6BD1">
        <w:rPr>
          <w:rFonts w:ascii="Times New Roman" w:eastAsia="Times New Roman" w:hAnsi="Times New Roman" w:cs="Times New Roman"/>
          <w:sz w:val="24"/>
        </w:rPr>
        <w:t xml:space="preserve"> cross-platform web server solution stack package developed by Apache Friends, consisting mainly of the Apache HTTP Server, Maria DB database, and interpreters for scripts written in the PHP, and Perl programming language.</w:t>
      </w:r>
    </w:p>
    <w:p w14:paraId="12D75E59" w14:textId="16442864" w:rsidR="00874FD6" w:rsidRDefault="000F3A7E" w:rsidP="00184A11">
      <w:pPr>
        <w:spacing w:line="360" w:lineRule="auto"/>
        <w:jc w:val="both"/>
        <w:rPr>
          <w:rFonts w:ascii="Times New Roman" w:eastAsia="Times New Roman" w:hAnsi="Times New Roman" w:cs="Times New Roman"/>
          <w:b/>
          <w:sz w:val="24"/>
        </w:rPr>
      </w:pPr>
      <w:r>
        <w:rPr>
          <w:rFonts w:ascii="Times New Roman" w:eastAsia="Times New Roman" w:hAnsi="Times New Roman" w:cs="Times New Roman"/>
          <w:b/>
          <w:sz w:val="24"/>
        </w:rPr>
        <w:t>2.4.4.a PHP</w:t>
      </w:r>
    </w:p>
    <w:p w14:paraId="389EF1C3" w14:textId="15A5C085" w:rsidR="00C8273E" w:rsidRDefault="008C24B3" w:rsidP="00184A11">
      <w:pPr>
        <w:spacing w:line="360" w:lineRule="auto"/>
        <w:jc w:val="both"/>
        <w:rPr>
          <w:rFonts w:ascii="Times New Roman" w:eastAsia="Times New Roman" w:hAnsi="Times New Roman" w:cs="Times New Roman"/>
          <w:b/>
          <w:sz w:val="24"/>
        </w:rPr>
      </w:pPr>
      <w:r>
        <w:rPr>
          <w:rFonts w:ascii="Times New Roman" w:eastAsia="Times New Roman" w:hAnsi="Times New Roman" w:cs="Times New Roman"/>
          <w:b/>
          <w:sz w:val="24"/>
        </w:rPr>
        <w:t>2.4.5</w:t>
      </w:r>
      <w:r w:rsidR="00056D37" w:rsidRPr="009B6BD1">
        <w:rPr>
          <w:rFonts w:ascii="Times New Roman" w:eastAsia="Times New Roman" w:hAnsi="Times New Roman" w:cs="Times New Roman"/>
          <w:b/>
          <w:sz w:val="24"/>
        </w:rPr>
        <w:t xml:space="preserve"> Adobe Photoshop</w:t>
      </w:r>
      <w:r w:rsidR="008729DB" w:rsidRPr="009B6BD1">
        <w:rPr>
          <w:rFonts w:ascii="Times New Roman" w:eastAsia="Times New Roman" w:hAnsi="Times New Roman" w:cs="Times New Roman"/>
          <w:b/>
          <w:sz w:val="24"/>
        </w:rPr>
        <w:t xml:space="preserve"> and Adobe illustration</w:t>
      </w:r>
    </w:p>
    <w:p w14:paraId="0A99620B" w14:textId="2F6E435A" w:rsidR="004C2B3E" w:rsidRPr="009B6BD1" w:rsidRDefault="00C8273E" w:rsidP="00184A11">
      <w:pPr>
        <w:spacing w:line="360" w:lineRule="auto"/>
        <w:jc w:val="both"/>
        <w:rPr>
          <w:rFonts w:ascii="Times New Roman" w:eastAsia="Times New Roman" w:hAnsi="Times New Roman" w:cs="Times New Roman"/>
          <w:sz w:val="24"/>
        </w:rPr>
      </w:pPr>
      <w:r>
        <w:rPr>
          <w:rFonts w:ascii="Times New Roman" w:eastAsia="Times New Roman" w:hAnsi="Times New Roman" w:cs="Times New Roman"/>
          <w:noProof/>
          <w:sz w:val="24"/>
        </w:rPr>
        <w:lastRenderedPageBreak/>
        <w:drawing>
          <wp:inline distT="0" distB="0" distL="0" distR="0" wp14:anchorId="1224708B" wp14:editId="417572E8">
            <wp:extent cx="906448" cy="906448"/>
            <wp:effectExtent l="0" t="0" r="8255"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5" cstate="print">
                      <a:extLst>
                        <a:ext uri="{28A0092B-C50C-407E-A947-70E740481C1C}">
                          <a14:useLocalDpi xmlns:a14="http://schemas.microsoft.com/office/drawing/2010/main" val="0"/>
                        </a:ext>
                      </a:extLst>
                    </a:blip>
                    <a:stretch>
                      <a:fillRect/>
                    </a:stretch>
                  </pic:blipFill>
                  <pic:spPr>
                    <a:xfrm>
                      <a:off x="0" y="0"/>
                      <a:ext cx="930989" cy="930989"/>
                    </a:xfrm>
                    <a:prstGeom prst="rect">
                      <a:avLst/>
                    </a:prstGeom>
                  </pic:spPr>
                </pic:pic>
              </a:graphicData>
            </a:graphic>
          </wp:inline>
        </w:drawing>
      </w:r>
      <w:r w:rsidR="00056D37" w:rsidRPr="009B6BD1">
        <w:rPr>
          <w:rFonts w:ascii="Times New Roman" w:eastAsia="Times New Roman" w:hAnsi="Times New Roman" w:cs="Times New Roman"/>
          <w:sz w:val="24"/>
        </w:rPr>
        <w:t xml:space="preserve">Adobe </w:t>
      </w:r>
      <w:r w:rsidR="003B5A48" w:rsidRPr="009B6BD1">
        <w:rPr>
          <w:rFonts w:ascii="Times New Roman" w:eastAsia="Times New Roman" w:hAnsi="Times New Roman" w:cs="Times New Roman"/>
          <w:sz w:val="24"/>
        </w:rPr>
        <w:t>Photoshop</w:t>
      </w:r>
      <w:r w:rsidR="003B5A48">
        <w:rPr>
          <w:rFonts w:ascii="Times New Roman" w:eastAsia="Times New Roman" w:hAnsi="Times New Roman" w:cs="Times New Roman"/>
          <w:sz w:val="24"/>
        </w:rPr>
        <w:t xml:space="preserve"> (</w:t>
      </w:r>
      <w:ins w:id="4" w:author="Grace elbisimwa" w:date="2020-12-21T08:42:00Z">
        <w:r w:rsidR="0080094C" w:rsidRPr="0026217C">
          <w:rPr>
            <w:rFonts w:ascii="Times New Roman" w:eastAsia="Times New Roman" w:hAnsi="Times New Roman" w:cs="Times New Roman"/>
            <w:sz w:val="24"/>
          </w:rPr>
          <w:t>Ps</w:t>
        </w:r>
        <w:r w:rsidR="0080094C">
          <w:rPr>
            <w:rFonts w:ascii="Times New Roman" w:eastAsia="Times New Roman" w:hAnsi="Times New Roman" w:cs="Times New Roman"/>
            <w:sz w:val="24"/>
          </w:rPr>
          <w:t>)</w:t>
        </w:r>
      </w:ins>
      <w:r w:rsidR="00056D37" w:rsidRPr="009B6BD1">
        <w:rPr>
          <w:rFonts w:ascii="Times New Roman" w:eastAsia="Times New Roman" w:hAnsi="Times New Roman" w:cs="Times New Roman"/>
          <w:sz w:val="24"/>
        </w:rPr>
        <w:t xml:space="preserve"> is a raster graphics editor developed and published by Adobe Systems for Mac OS and Windows.</w:t>
      </w:r>
    </w:p>
    <w:p w14:paraId="3952F199" w14:textId="7E85F22E" w:rsidR="000D6FB9" w:rsidRDefault="009E0337" w:rsidP="00184A11">
      <w:pPr>
        <w:spacing w:line="360" w:lineRule="auto"/>
        <w:jc w:val="both"/>
        <w:rPr>
          <w:rFonts w:ascii="Times New Roman" w:eastAsia="Times New Roman" w:hAnsi="Times New Roman" w:cs="Times New Roman"/>
          <w:sz w:val="24"/>
        </w:rPr>
      </w:pPr>
      <w:ins w:id="5" w:author="Grace elbisimwa" w:date="2020-12-21T08:41:00Z">
        <w:r w:rsidRPr="009E0337">
          <w:rPr>
            <w:rFonts w:ascii="Times New Roman" w:eastAsia="Times New Roman" w:hAnsi="Times New Roman" w:cs="Times New Roman"/>
            <w:noProof/>
            <w:sz w:val="24"/>
          </w:rPr>
          <w:drawing>
            <wp:inline distT="0" distB="0" distL="0" distR="0" wp14:anchorId="09156923" wp14:editId="156F267B">
              <wp:extent cx="898869" cy="66791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6" cstate="print">
                        <a:extLst>
                          <a:ext uri="{28A0092B-C50C-407E-A947-70E740481C1C}">
                            <a14:useLocalDpi xmlns:a14="http://schemas.microsoft.com/office/drawing/2010/main" val="0"/>
                          </a:ext>
                        </a:extLst>
                      </a:blip>
                      <a:stretch>
                        <a:fillRect/>
                      </a:stretch>
                    </pic:blipFill>
                    <pic:spPr>
                      <a:xfrm>
                        <a:off x="0" y="0"/>
                        <a:ext cx="913869" cy="679056"/>
                      </a:xfrm>
                      <a:prstGeom prst="rect">
                        <a:avLst/>
                      </a:prstGeom>
                    </pic:spPr>
                  </pic:pic>
                </a:graphicData>
              </a:graphic>
            </wp:inline>
          </w:drawing>
        </w:r>
        <w:r>
          <w:rPr>
            <w:rFonts w:ascii="Times New Roman" w:eastAsia="Times New Roman" w:hAnsi="Times New Roman" w:cs="Times New Roman"/>
            <w:sz w:val="24"/>
          </w:rPr>
          <w:t xml:space="preserve"> </w:t>
        </w:r>
      </w:ins>
      <w:r w:rsidR="004C2B3E" w:rsidRPr="009B6BD1">
        <w:rPr>
          <w:rFonts w:ascii="Times New Roman" w:eastAsia="Times New Roman" w:hAnsi="Times New Roman" w:cs="Times New Roman"/>
          <w:sz w:val="24"/>
        </w:rPr>
        <w:t>Adobe illustrator</w:t>
      </w:r>
      <w:ins w:id="6" w:author="Grace elbisimwa" w:date="2020-12-21T08:42:00Z">
        <w:r w:rsidR="00B55C0F">
          <w:rPr>
            <w:rFonts w:ascii="Times New Roman" w:eastAsia="Times New Roman" w:hAnsi="Times New Roman" w:cs="Times New Roman"/>
            <w:sz w:val="24"/>
          </w:rPr>
          <w:t xml:space="preserve"> </w:t>
        </w:r>
        <w:r>
          <w:rPr>
            <w:rFonts w:ascii="Times New Roman" w:eastAsia="Times New Roman" w:hAnsi="Times New Roman" w:cs="Times New Roman"/>
            <w:sz w:val="24"/>
          </w:rPr>
          <w:t>(AI)</w:t>
        </w:r>
      </w:ins>
      <w:r w:rsidR="004C2B3E" w:rsidRPr="009B6BD1">
        <w:rPr>
          <w:rFonts w:ascii="Times New Roman" w:eastAsia="Times New Roman" w:hAnsi="Times New Roman" w:cs="Times New Roman"/>
          <w:sz w:val="24"/>
        </w:rPr>
        <w:t xml:space="preserve"> it’s one of the most power graphic editor or app to design graphics and chart</w:t>
      </w:r>
      <w:r w:rsidR="00056D37" w:rsidRPr="009B6BD1">
        <w:rPr>
          <w:rFonts w:ascii="Times New Roman" w:eastAsia="Times New Roman" w:hAnsi="Times New Roman" w:cs="Times New Roman"/>
          <w:sz w:val="24"/>
        </w:rPr>
        <w:t xml:space="preserve"> </w:t>
      </w:r>
    </w:p>
    <w:p w14:paraId="46CD3E2E" w14:textId="003BF287" w:rsidR="0017115C" w:rsidRPr="009B6BD1" w:rsidRDefault="0017115C" w:rsidP="00184A11">
      <w:pPr>
        <w:spacing w:line="360" w:lineRule="auto"/>
        <w:jc w:val="both"/>
        <w:rPr>
          <w:rFonts w:ascii="Times New Roman" w:eastAsia="Times New Roman" w:hAnsi="Times New Roman" w:cs="Times New Roman"/>
          <w:sz w:val="24"/>
        </w:rPr>
      </w:pPr>
    </w:p>
    <w:p w14:paraId="3E0B5DDD" w14:textId="1C9E1B46" w:rsidR="001A5B13" w:rsidRDefault="00056D37" w:rsidP="00184A11">
      <w:pPr>
        <w:spacing w:line="360" w:lineRule="auto"/>
        <w:jc w:val="both"/>
        <w:rPr>
          <w:rFonts w:ascii="Times New Roman" w:eastAsia="Times New Roman" w:hAnsi="Times New Roman" w:cs="Times New Roman"/>
          <w:b/>
          <w:sz w:val="24"/>
        </w:rPr>
      </w:pPr>
      <w:r w:rsidRPr="009B6BD1">
        <w:rPr>
          <w:rFonts w:ascii="Times New Roman" w:eastAsia="Times New Roman" w:hAnsi="Times New Roman" w:cs="Times New Roman"/>
          <w:sz w:val="24"/>
        </w:rPr>
        <w:t xml:space="preserve"> </w:t>
      </w:r>
      <w:r w:rsidR="008C24B3">
        <w:rPr>
          <w:rFonts w:ascii="Times New Roman" w:eastAsia="Times New Roman" w:hAnsi="Times New Roman" w:cs="Times New Roman"/>
          <w:b/>
          <w:sz w:val="24"/>
        </w:rPr>
        <w:t>2.4.6</w:t>
      </w:r>
      <w:r w:rsidR="001A5B13" w:rsidRPr="009B6BD1">
        <w:rPr>
          <w:rFonts w:ascii="Times New Roman" w:eastAsia="Times New Roman" w:hAnsi="Times New Roman" w:cs="Times New Roman"/>
          <w:b/>
          <w:sz w:val="24"/>
        </w:rPr>
        <w:t xml:space="preserve"> </w:t>
      </w:r>
      <w:r w:rsidR="00844B65" w:rsidRPr="009B6BD1">
        <w:rPr>
          <w:rFonts w:ascii="Times New Roman" w:eastAsia="Times New Roman" w:hAnsi="Times New Roman" w:cs="Times New Roman"/>
          <w:b/>
          <w:sz w:val="24"/>
        </w:rPr>
        <w:t>Nodes</w:t>
      </w:r>
      <w:r w:rsidRPr="009B6BD1">
        <w:rPr>
          <w:rFonts w:ascii="Times New Roman" w:eastAsia="Times New Roman" w:hAnsi="Times New Roman" w:cs="Times New Roman"/>
          <w:b/>
          <w:sz w:val="24"/>
        </w:rPr>
        <w:t xml:space="preserve"> </w:t>
      </w:r>
    </w:p>
    <w:p w14:paraId="71342199" w14:textId="16D3D8F9" w:rsidR="00B55C0F" w:rsidRPr="000F2552" w:rsidRDefault="00754E84" w:rsidP="00184A11">
      <w:pPr>
        <w:spacing w:line="360" w:lineRule="auto"/>
        <w:jc w:val="both"/>
        <w:rPr>
          <w:ins w:id="7" w:author="Grace elbisimwa" w:date="2020-12-21T08:42:00Z"/>
          <w:rFonts w:ascii="Times New Roman" w:eastAsia="Times New Roman" w:hAnsi="Times New Roman" w:cs="Times New Roman"/>
          <w:bCs/>
          <w:sz w:val="24"/>
          <w:szCs w:val="24"/>
        </w:rPr>
      </w:pPr>
      <w:r>
        <w:rPr>
          <w:rFonts w:ascii="Times New Roman" w:eastAsia="Times New Roman" w:hAnsi="Times New Roman" w:cs="Times New Roman"/>
          <w:b/>
          <w:noProof/>
          <w:sz w:val="24"/>
        </w:rPr>
        <w:drawing>
          <wp:inline distT="0" distB="0" distL="0" distR="0" wp14:anchorId="00BAF159" wp14:editId="2F93C83A">
            <wp:extent cx="1296063" cy="680433"/>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340337" cy="703677"/>
                    </a:xfrm>
                    <a:prstGeom prst="rect">
                      <a:avLst/>
                    </a:prstGeom>
                  </pic:spPr>
                </pic:pic>
              </a:graphicData>
            </a:graphic>
          </wp:inline>
        </w:drawing>
      </w:r>
      <w:r w:rsidR="00986C05" w:rsidRPr="009B6BD1">
        <w:rPr>
          <w:rFonts w:ascii="Times New Roman" w:eastAsia="Times New Roman" w:hAnsi="Times New Roman" w:cs="Times New Roman"/>
          <w:bCs/>
          <w:sz w:val="24"/>
          <w:szCs w:val="24"/>
        </w:rPr>
        <w:t>Node.js is an </w:t>
      </w:r>
      <w:hyperlink r:id="rId18" w:tooltip="Open-source software" w:history="1">
        <w:r w:rsidR="00986C05" w:rsidRPr="009B6BD1">
          <w:rPr>
            <w:rFonts w:ascii="Times New Roman" w:eastAsia="Times New Roman" w:hAnsi="Times New Roman" w:cs="Times New Roman"/>
            <w:bCs/>
            <w:sz w:val="24"/>
            <w:szCs w:val="24"/>
          </w:rPr>
          <w:t>open-source</w:t>
        </w:r>
      </w:hyperlink>
      <w:r w:rsidR="00986C05" w:rsidRPr="009B6BD1">
        <w:rPr>
          <w:rFonts w:ascii="Times New Roman" w:eastAsia="Times New Roman" w:hAnsi="Times New Roman" w:cs="Times New Roman"/>
          <w:bCs/>
          <w:sz w:val="24"/>
          <w:szCs w:val="24"/>
        </w:rPr>
        <w:t>, </w:t>
      </w:r>
      <w:hyperlink r:id="rId19" w:tooltip="Cross-platform" w:history="1">
        <w:r w:rsidR="00986C05" w:rsidRPr="009B6BD1">
          <w:rPr>
            <w:rFonts w:ascii="Times New Roman" w:eastAsia="Times New Roman" w:hAnsi="Times New Roman" w:cs="Times New Roman"/>
            <w:bCs/>
            <w:sz w:val="24"/>
            <w:szCs w:val="24"/>
          </w:rPr>
          <w:t>cross-platform</w:t>
        </w:r>
      </w:hyperlink>
      <w:r w:rsidR="00986C05" w:rsidRPr="009B6BD1">
        <w:rPr>
          <w:rFonts w:ascii="Times New Roman" w:eastAsia="Times New Roman" w:hAnsi="Times New Roman" w:cs="Times New Roman"/>
          <w:bCs/>
          <w:sz w:val="24"/>
          <w:szCs w:val="24"/>
        </w:rPr>
        <w:t>, </w:t>
      </w:r>
      <w:hyperlink r:id="rId20" w:tooltip="Front end and back end" w:history="1">
        <w:r w:rsidR="00986C05" w:rsidRPr="009B6BD1">
          <w:rPr>
            <w:rFonts w:ascii="Times New Roman" w:eastAsia="Times New Roman" w:hAnsi="Times New Roman" w:cs="Times New Roman"/>
            <w:bCs/>
            <w:sz w:val="24"/>
            <w:szCs w:val="24"/>
          </w:rPr>
          <w:t>back-end</w:t>
        </w:r>
      </w:hyperlink>
      <w:r w:rsidR="00986C05" w:rsidRPr="009B6BD1">
        <w:rPr>
          <w:rFonts w:ascii="Times New Roman" w:eastAsia="Times New Roman" w:hAnsi="Times New Roman" w:cs="Times New Roman"/>
          <w:bCs/>
          <w:sz w:val="24"/>
          <w:szCs w:val="24"/>
        </w:rPr>
        <w:t>, </w:t>
      </w:r>
      <w:hyperlink r:id="rId21" w:tooltip="JavaScript" w:history="1">
        <w:r w:rsidR="00986C05" w:rsidRPr="009B6BD1">
          <w:rPr>
            <w:rFonts w:ascii="Times New Roman" w:eastAsia="Times New Roman" w:hAnsi="Times New Roman" w:cs="Times New Roman"/>
            <w:bCs/>
            <w:sz w:val="24"/>
            <w:szCs w:val="24"/>
          </w:rPr>
          <w:t>JavaScript</w:t>
        </w:r>
      </w:hyperlink>
      <w:r w:rsidR="00986C05" w:rsidRPr="009B6BD1">
        <w:rPr>
          <w:rFonts w:ascii="Times New Roman" w:eastAsia="Times New Roman" w:hAnsi="Times New Roman" w:cs="Times New Roman"/>
          <w:bCs/>
          <w:sz w:val="24"/>
          <w:szCs w:val="24"/>
        </w:rPr>
        <w:t> </w:t>
      </w:r>
      <w:hyperlink r:id="rId22" w:tooltip="Runtime environment" w:history="1">
        <w:r w:rsidR="00986C05" w:rsidRPr="009B6BD1">
          <w:rPr>
            <w:rFonts w:ascii="Times New Roman" w:eastAsia="Times New Roman" w:hAnsi="Times New Roman" w:cs="Times New Roman"/>
            <w:bCs/>
            <w:sz w:val="24"/>
            <w:szCs w:val="24"/>
          </w:rPr>
          <w:t>runtime environment</w:t>
        </w:r>
      </w:hyperlink>
      <w:r w:rsidR="00986C05" w:rsidRPr="009B6BD1">
        <w:rPr>
          <w:rFonts w:ascii="Times New Roman" w:eastAsia="Times New Roman" w:hAnsi="Times New Roman" w:cs="Times New Roman"/>
          <w:bCs/>
          <w:sz w:val="24"/>
          <w:szCs w:val="24"/>
        </w:rPr>
        <w:t> that executes JavaScript code outside a </w:t>
      </w:r>
      <w:hyperlink r:id="rId23" w:tooltip="Web browser" w:history="1">
        <w:r w:rsidR="00986C05" w:rsidRPr="009B6BD1">
          <w:rPr>
            <w:rFonts w:ascii="Times New Roman" w:eastAsia="Times New Roman" w:hAnsi="Times New Roman" w:cs="Times New Roman"/>
            <w:bCs/>
            <w:sz w:val="24"/>
            <w:szCs w:val="24"/>
          </w:rPr>
          <w:t>web browser</w:t>
        </w:r>
      </w:hyperlink>
      <w:r w:rsidR="00986C05" w:rsidRPr="009B6BD1">
        <w:rPr>
          <w:rFonts w:ascii="Times New Roman" w:eastAsia="Times New Roman" w:hAnsi="Times New Roman" w:cs="Times New Roman"/>
          <w:bCs/>
          <w:sz w:val="24"/>
          <w:szCs w:val="24"/>
        </w:rPr>
        <w:t>. Node.js lets developers use JavaScript to write command line tools and for </w:t>
      </w:r>
      <w:hyperlink r:id="rId24" w:tooltip="Server-side scripting" w:history="1">
        <w:r w:rsidR="00986C05" w:rsidRPr="009B6BD1">
          <w:rPr>
            <w:rFonts w:ascii="Times New Roman" w:eastAsia="Times New Roman" w:hAnsi="Times New Roman" w:cs="Times New Roman"/>
            <w:bCs/>
            <w:sz w:val="24"/>
            <w:szCs w:val="24"/>
          </w:rPr>
          <w:t>server-side scripting</w:t>
        </w:r>
      </w:hyperlink>
      <w:r w:rsidR="00986C05" w:rsidRPr="009B6BD1">
        <w:rPr>
          <w:rFonts w:ascii="Times New Roman" w:eastAsia="Times New Roman" w:hAnsi="Times New Roman" w:cs="Times New Roman"/>
          <w:bCs/>
          <w:sz w:val="24"/>
          <w:szCs w:val="24"/>
        </w:rPr>
        <w:t>—running scripts server-side to produce </w:t>
      </w:r>
      <w:hyperlink r:id="rId25" w:tooltip="Dynamic web page" w:history="1">
        <w:r w:rsidR="00986C05" w:rsidRPr="009B6BD1">
          <w:rPr>
            <w:rFonts w:ascii="Times New Roman" w:eastAsia="Times New Roman" w:hAnsi="Times New Roman" w:cs="Times New Roman"/>
            <w:bCs/>
            <w:sz w:val="24"/>
            <w:szCs w:val="24"/>
          </w:rPr>
          <w:t>dynamic web page</w:t>
        </w:r>
      </w:hyperlink>
      <w:r w:rsidR="00986C05" w:rsidRPr="009B6BD1">
        <w:rPr>
          <w:rFonts w:ascii="Times New Roman" w:eastAsia="Times New Roman" w:hAnsi="Times New Roman" w:cs="Times New Roman"/>
          <w:bCs/>
          <w:sz w:val="24"/>
          <w:szCs w:val="24"/>
        </w:rPr>
        <w:t> content before the page is sent to the user's web browser. Consequently, Node.js represents a "JavaScript everywhere" paradigm,</w:t>
      </w:r>
      <w:hyperlink r:id="rId26" w:anchor="cite_note-6" w:history="1">
        <w:r w:rsidR="00986C05" w:rsidRPr="009B6BD1">
          <w:rPr>
            <w:rFonts w:ascii="Times New Roman" w:eastAsia="Times New Roman" w:hAnsi="Times New Roman" w:cs="Times New Roman"/>
            <w:bCs/>
            <w:sz w:val="24"/>
            <w:szCs w:val="24"/>
          </w:rPr>
          <w:t>[6]</w:t>
        </w:r>
      </w:hyperlink>
      <w:r w:rsidR="00986C05" w:rsidRPr="009B6BD1">
        <w:rPr>
          <w:rFonts w:ascii="Times New Roman" w:eastAsia="Times New Roman" w:hAnsi="Times New Roman" w:cs="Times New Roman"/>
          <w:bCs/>
          <w:sz w:val="24"/>
          <w:szCs w:val="24"/>
        </w:rPr>
        <w:t> unifying </w:t>
      </w:r>
      <w:hyperlink r:id="rId27" w:tooltip="Web application" w:history="1">
        <w:r w:rsidR="00986C05" w:rsidRPr="009B6BD1">
          <w:rPr>
            <w:rFonts w:ascii="Times New Roman" w:eastAsia="Times New Roman" w:hAnsi="Times New Roman" w:cs="Times New Roman"/>
            <w:bCs/>
            <w:sz w:val="24"/>
            <w:szCs w:val="24"/>
          </w:rPr>
          <w:t>web-application</w:t>
        </w:r>
      </w:hyperlink>
      <w:r w:rsidR="00986C05" w:rsidRPr="009B6BD1">
        <w:rPr>
          <w:rFonts w:ascii="Times New Roman" w:eastAsia="Times New Roman" w:hAnsi="Times New Roman" w:cs="Times New Roman"/>
          <w:bCs/>
          <w:sz w:val="24"/>
          <w:szCs w:val="24"/>
        </w:rPr>
        <w:t> development around a single programming language, rather than different languages for server- and client-side scripts</w:t>
      </w:r>
    </w:p>
    <w:p w14:paraId="4949AFE5" w14:textId="58F9FB57" w:rsidR="001A5B13" w:rsidRDefault="001A5B13" w:rsidP="00184A11">
      <w:pPr>
        <w:shd w:val="clear" w:color="auto" w:fill="FFFFFF"/>
        <w:spacing w:before="120" w:after="120" w:line="360" w:lineRule="auto"/>
        <w:rPr>
          <w:rFonts w:ascii="Times New Roman" w:eastAsia="Times New Roman" w:hAnsi="Times New Roman" w:cs="Times New Roman"/>
          <w:b/>
          <w:bCs/>
          <w:sz w:val="24"/>
          <w:szCs w:val="24"/>
        </w:rPr>
      </w:pPr>
      <w:r w:rsidRPr="009B6BD1">
        <w:rPr>
          <w:rFonts w:ascii="Times New Roman" w:eastAsia="Times New Roman" w:hAnsi="Times New Roman" w:cs="Times New Roman"/>
          <w:b/>
          <w:bCs/>
          <w:sz w:val="24"/>
          <w:szCs w:val="24"/>
        </w:rPr>
        <w:t>Express</w:t>
      </w:r>
      <w:r w:rsidR="000F2552">
        <w:rPr>
          <w:rFonts w:ascii="Times New Roman" w:eastAsia="Times New Roman" w:hAnsi="Times New Roman" w:cs="Times New Roman"/>
          <w:b/>
          <w:bCs/>
          <w:sz w:val="24"/>
          <w:szCs w:val="24"/>
        </w:rPr>
        <w:t>js</w:t>
      </w:r>
    </w:p>
    <w:p w14:paraId="2AEDBB42" w14:textId="59F6A4A8" w:rsidR="009D7D39" w:rsidRPr="009B6BD1" w:rsidRDefault="000F2552" w:rsidP="00184A11">
      <w:pPr>
        <w:shd w:val="clear" w:color="auto" w:fill="FFFFFF"/>
        <w:spacing w:before="120" w:after="120" w:line="36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Expressjs is a Nodejs web application server framework, which is specifically designed for building single-page, multi-page, and </w:t>
      </w:r>
      <w:r w:rsidR="003960C9">
        <w:rPr>
          <w:rFonts w:ascii="Times New Roman" w:eastAsia="Times New Roman" w:hAnsi="Times New Roman" w:cs="Times New Roman"/>
          <w:bCs/>
          <w:sz w:val="24"/>
          <w:szCs w:val="24"/>
        </w:rPr>
        <w:t>hydride</w:t>
      </w:r>
      <w:r>
        <w:rPr>
          <w:rFonts w:ascii="Times New Roman" w:eastAsia="Times New Roman" w:hAnsi="Times New Roman" w:cs="Times New Roman"/>
          <w:bCs/>
          <w:sz w:val="24"/>
          <w:szCs w:val="24"/>
        </w:rPr>
        <w:t xml:space="preserve"> web application. Expressjs is the backend part of something known as the MEAN stack. </w:t>
      </w:r>
      <w:r w:rsidR="009D7D39" w:rsidRPr="009B6BD1">
        <w:rPr>
          <w:rFonts w:ascii="Times New Roman" w:eastAsia="Times New Roman" w:hAnsi="Times New Roman" w:cs="Times New Roman"/>
          <w:bCs/>
          <w:sz w:val="24"/>
          <w:szCs w:val="24"/>
        </w:rPr>
        <w:t>The MIT License is a </w:t>
      </w:r>
      <w:hyperlink r:id="rId28" w:tooltip="Permissive free software license" w:history="1">
        <w:r w:rsidR="009D7D39" w:rsidRPr="009B6BD1">
          <w:rPr>
            <w:rFonts w:ascii="Times New Roman" w:eastAsia="Times New Roman" w:hAnsi="Times New Roman" w:cs="Times New Roman"/>
            <w:bCs/>
            <w:sz w:val="24"/>
            <w:szCs w:val="24"/>
          </w:rPr>
          <w:t>permissive free software license</w:t>
        </w:r>
      </w:hyperlink>
      <w:r w:rsidR="009D7D39" w:rsidRPr="009B6BD1">
        <w:rPr>
          <w:rFonts w:ascii="Times New Roman" w:eastAsia="Times New Roman" w:hAnsi="Times New Roman" w:cs="Times New Roman"/>
          <w:bCs/>
          <w:sz w:val="24"/>
          <w:szCs w:val="24"/>
        </w:rPr>
        <w:t> originating at the </w:t>
      </w:r>
      <w:hyperlink r:id="rId29" w:tooltip="Massachusetts Institute of Technology" w:history="1">
        <w:r w:rsidR="009D7D39" w:rsidRPr="009B6BD1">
          <w:rPr>
            <w:rFonts w:ascii="Times New Roman" w:eastAsia="Times New Roman" w:hAnsi="Times New Roman" w:cs="Times New Roman"/>
            <w:bCs/>
            <w:sz w:val="24"/>
            <w:szCs w:val="24"/>
          </w:rPr>
          <w:t>Massachusetts Institute of Technology</w:t>
        </w:r>
      </w:hyperlink>
      <w:r w:rsidR="009D7D39" w:rsidRPr="009B6BD1">
        <w:rPr>
          <w:rFonts w:ascii="Times New Roman" w:eastAsia="Times New Roman" w:hAnsi="Times New Roman" w:cs="Times New Roman"/>
          <w:bCs/>
          <w:sz w:val="24"/>
          <w:szCs w:val="24"/>
        </w:rPr>
        <w:t> (MIT)</w:t>
      </w:r>
      <w:hyperlink r:id="rId30" w:anchor="cite_note-5" w:history="1">
        <w:r w:rsidR="009D7D39" w:rsidRPr="009B6BD1">
          <w:rPr>
            <w:rFonts w:ascii="Times New Roman" w:eastAsia="Times New Roman" w:hAnsi="Times New Roman" w:cs="Times New Roman"/>
            <w:bCs/>
            <w:sz w:val="24"/>
            <w:szCs w:val="24"/>
          </w:rPr>
          <w:t>[5]</w:t>
        </w:r>
      </w:hyperlink>
      <w:r w:rsidR="009D7D39" w:rsidRPr="009B6BD1">
        <w:rPr>
          <w:rFonts w:ascii="Times New Roman" w:eastAsia="Times New Roman" w:hAnsi="Times New Roman" w:cs="Times New Roman"/>
          <w:bCs/>
          <w:sz w:val="24"/>
          <w:szCs w:val="24"/>
        </w:rPr>
        <w:t> in the late 1980s. As a permissive license, it puts only very limited restriction on reuse and has, therefore, high </w:t>
      </w:r>
      <w:hyperlink r:id="rId31" w:tooltip="License compatibility" w:history="1">
        <w:r w:rsidR="009D7D39" w:rsidRPr="009B6BD1">
          <w:rPr>
            <w:rFonts w:ascii="Times New Roman" w:eastAsia="Times New Roman" w:hAnsi="Times New Roman" w:cs="Times New Roman"/>
            <w:bCs/>
            <w:sz w:val="24"/>
            <w:szCs w:val="24"/>
          </w:rPr>
          <w:t>license compatibility</w:t>
        </w:r>
      </w:hyperlink>
      <w:r w:rsidR="009D7D39" w:rsidRPr="009B6BD1">
        <w:rPr>
          <w:rFonts w:ascii="Times New Roman" w:eastAsia="Times New Roman" w:hAnsi="Times New Roman" w:cs="Times New Roman"/>
          <w:bCs/>
          <w:sz w:val="24"/>
          <w:szCs w:val="24"/>
        </w:rPr>
        <w:t>.</w:t>
      </w:r>
      <w:r w:rsidR="007E03CE" w:rsidRPr="009B6BD1">
        <w:rPr>
          <w:rFonts w:ascii="Times New Roman" w:eastAsia="Times New Roman" w:hAnsi="Times New Roman" w:cs="Times New Roman"/>
          <w:bCs/>
          <w:sz w:val="24"/>
          <w:szCs w:val="24"/>
        </w:rPr>
        <w:t xml:space="preserve"> </w:t>
      </w:r>
    </w:p>
    <w:p w14:paraId="0F955B34" w14:textId="51861149" w:rsidR="009D7D39" w:rsidRPr="009B6BD1" w:rsidRDefault="009D7D39" w:rsidP="00184A11">
      <w:pPr>
        <w:shd w:val="clear" w:color="auto" w:fill="FFFFFF"/>
        <w:spacing w:before="120" w:after="120" w:line="360" w:lineRule="auto"/>
        <w:rPr>
          <w:rFonts w:ascii="Times New Roman" w:eastAsia="Times New Roman" w:hAnsi="Times New Roman" w:cs="Times New Roman"/>
          <w:bCs/>
          <w:sz w:val="24"/>
          <w:szCs w:val="24"/>
        </w:rPr>
      </w:pPr>
      <w:r w:rsidRPr="009B6BD1">
        <w:rPr>
          <w:rFonts w:ascii="Times New Roman" w:eastAsia="Times New Roman" w:hAnsi="Times New Roman" w:cs="Times New Roman"/>
          <w:bCs/>
          <w:sz w:val="24"/>
          <w:szCs w:val="24"/>
        </w:rPr>
        <w:t>The MIT license is </w:t>
      </w:r>
      <w:hyperlink r:id="rId32" w:tooltip="License compatibility" w:history="1">
        <w:r w:rsidRPr="009B6BD1">
          <w:rPr>
            <w:rFonts w:ascii="Times New Roman" w:eastAsia="Times New Roman" w:hAnsi="Times New Roman" w:cs="Times New Roman"/>
            <w:bCs/>
            <w:sz w:val="24"/>
            <w:szCs w:val="24"/>
          </w:rPr>
          <w:t>compatible</w:t>
        </w:r>
      </w:hyperlink>
      <w:r w:rsidRPr="009B6BD1">
        <w:rPr>
          <w:rFonts w:ascii="Times New Roman" w:eastAsia="Times New Roman" w:hAnsi="Times New Roman" w:cs="Times New Roman"/>
          <w:bCs/>
          <w:sz w:val="24"/>
          <w:szCs w:val="24"/>
        </w:rPr>
        <w:t> with many </w:t>
      </w:r>
      <w:hyperlink r:id="rId33" w:tooltip="Copyleft" w:history="1">
        <w:r w:rsidR="007E03CE" w:rsidRPr="009B6BD1">
          <w:rPr>
            <w:rFonts w:ascii="Times New Roman" w:eastAsia="Times New Roman" w:hAnsi="Times New Roman" w:cs="Times New Roman"/>
            <w:bCs/>
            <w:sz w:val="24"/>
            <w:szCs w:val="24"/>
          </w:rPr>
          <w:t>copy left</w:t>
        </w:r>
      </w:hyperlink>
      <w:r w:rsidRPr="009B6BD1">
        <w:rPr>
          <w:rFonts w:ascii="Times New Roman" w:eastAsia="Times New Roman" w:hAnsi="Times New Roman" w:cs="Times New Roman"/>
          <w:bCs/>
          <w:sz w:val="24"/>
          <w:szCs w:val="24"/>
        </w:rPr>
        <w:t> licenses, such as the </w:t>
      </w:r>
      <w:hyperlink r:id="rId34" w:tooltip="GNU General Public License" w:history="1">
        <w:r w:rsidRPr="009B6BD1">
          <w:rPr>
            <w:rFonts w:ascii="Times New Roman" w:eastAsia="Times New Roman" w:hAnsi="Times New Roman" w:cs="Times New Roman"/>
            <w:bCs/>
            <w:sz w:val="24"/>
            <w:szCs w:val="24"/>
          </w:rPr>
          <w:t>GNU General Public License</w:t>
        </w:r>
      </w:hyperlink>
      <w:r w:rsidRPr="009B6BD1">
        <w:rPr>
          <w:rFonts w:ascii="Times New Roman" w:eastAsia="Times New Roman" w:hAnsi="Times New Roman" w:cs="Times New Roman"/>
          <w:bCs/>
          <w:sz w:val="24"/>
          <w:szCs w:val="24"/>
        </w:rPr>
        <w:t> (GPL); MIT licensed software can be re-licensed as GPL software, and integrated with other </w:t>
      </w:r>
      <w:hyperlink r:id="rId35" w:tooltip="GPL" w:history="1">
        <w:r w:rsidRPr="009B6BD1">
          <w:rPr>
            <w:rFonts w:ascii="Times New Roman" w:eastAsia="Times New Roman" w:hAnsi="Times New Roman" w:cs="Times New Roman"/>
            <w:bCs/>
            <w:sz w:val="24"/>
            <w:szCs w:val="24"/>
          </w:rPr>
          <w:t>GPL</w:t>
        </w:r>
      </w:hyperlink>
      <w:r w:rsidRPr="009B6BD1">
        <w:rPr>
          <w:rFonts w:ascii="Times New Roman" w:eastAsia="Times New Roman" w:hAnsi="Times New Roman" w:cs="Times New Roman"/>
          <w:bCs/>
          <w:sz w:val="24"/>
          <w:szCs w:val="24"/>
        </w:rPr>
        <w:t> software, but not the other way around. The MIT license also permits reuse within </w:t>
      </w:r>
      <w:hyperlink r:id="rId36" w:tooltip="Proprietary software" w:history="1">
        <w:r w:rsidRPr="009B6BD1">
          <w:rPr>
            <w:rFonts w:ascii="Times New Roman" w:eastAsia="Times New Roman" w:hAnsi="Times New Roman" w:cs="Times New Roman"/>
            <w:bCs/>
            <w:sz w:val="24"/>
            <w:szCs w:val="24"/>
          </w:rPr>
          <w:t>proprietary software</w:t>
        </w:r>
      </w:hyperlink>
      <w:r w:rsidRPr="009B6BD1">
        <w:rPr>
          <w:rFonts w:ascii="Times New Roman" w:eastAsia="Times New Roman" w:hAnsi="Times New Roman" w:cs="Times New Roman"/>
          <w:bCs/>
          <w:sz w:val="24"/>
          <w:szCs w:val="24"/>
        </w:rPr>
        <w:t xml:space="preserve">, provided that either all copies of the licensed software include a </w:t>
      </w:r>
      <w:r w:rsidRPr="009B6BD1">
        <w:rPr>
          <w:rFonts w:ascii="Times New Roman" w:eastAsia="Times New Roman" w:hAnsi="Times New Roman" w:cs="Times New Roman"/>
          <w:bCs/>
          <w:sz w:val="24"/>
          <w:szCs w:val="24"/>
        </w:rPr>
        <w:lastRenderedPageBreak/>
        <w:t>copy of the MIT License terms and the copyright notice, or the software is re-licensed to remove this requirement. MIT-licensed software can also be re-licensed as </w:t>
      </w:r>
      <w:hyperlink r:id="rId37" w:tooltip="Proprietary software" w:history="1">
        <w:r w:rsidRPr="009B6BD1">
          <w:rPr>
            <w:rFonts w:ascii="Times New Roman" w:eastAsia="Times New Roman" w:hAnsi="Times New Roman" w:cs="Times New Roman"/>
            <w:bCs/>
            <w:sz w:val="24"/>
            <w:szCs w:val="24"/>
          </w:rPr>
          <w:t>proprietary software</w:t>
        </w:r>
      </w:hyperlink>
      <w:r w:rsidRPr="009B6BD1">
        <w:rPr>
          <w:rFonts w:ascii="Times New Roman" w:eastAsia="Times New Roman" w:hAnsi="Times New Roman" w:cs="Times New Roman"/>
          <w:bCs/>
          <w:sz w:val="24"/>
          <w:szCs w:val="24"/>
        </w:rPr>
        <w:t>, which distinguishes it from </w:t>
      </w:r>
      <w:hyperlink r:id="rId38" w:tooltip="Copyleft" w:history="1">
        <w:r w:rsidR="007E03CE" w:rsidRPr="009B6BD1">
          <w:rPr>
            <w:rFonts w:ascii="Times New Roman" w:eastAsia="Times New Roman" w:hAnsi="Times New Roman" w:cs="Times New Roman"/>
            <w:bCs/>
            <w:sz w:val="24"/>
            <w:szCs w:val="24"/>
          </w:rPr>
          <w:t>copy left</w:t>
        </w:r>
      </w:hyperlink>
      <w:r w:rsidRPr="009B6BD1">
        <w:rPr>
          <w:rFonts w:ascii="Times New Roman" w:eastAsia="Times New Roman" w:hAnsi="Times New Roman" w:cs="Times New Roman"/>
          <w:bCs/>
          <w:sz w:val="24"/>
          <w:szCs w:val="24"/>
        </w:rPr>
        <w:t> software licenses. As of 2020, MIT was the most popular software license found in one analysis, continuing from reports in 2015 that MIT was the most popular software license on </w:t>
      </w:r>
      <w:hyperlink r:id="rId39" w:tooltip="GitHub" w:history="1">
        <w:r w:rsidRPr="009B6BD1">
          <w:rPr>
            <w:rFonts w:ascii="Times New Roman" w:eastAsia="Times New Roman" w:hAnsi="Times New Roman" w:cs="Times New Roman"/>
            <w:bCs/>
            <w:sz w:val="24"/>
            <w:szCs w:val="24"/>
          </w:rPr>
          <w:t>GitHub</w:t>
        </w:r>
      </w:hyperlink>
      <w:r w:rsidRPr="009B6BD1">
        <w:rPr>
          <w:rFonts w:ascii="Times New Roman" w:eastAsia="Times New Roman" w:hAnsi="Times New Roman" w:cs="Times New Roman"/>
          <w:bCs/>
          <w:sz w:val="24"/>
          <w:szCs w:val="24"/>
        </w:rPr>
        <w:t>, ahead of any GPL variant and other </w:t>
      </w:r>
      <w:hyperlink r:id="rId40" w:tooltip="Free and open-source software" w:history="1">
        <w:r w:rsidRPr="009B6BD1">
          <w:rPr>
            <w:rFonts w:ascii="Times New Roman" w:eastAsia="Times New Roman" w:hAnsi="Times New Roman" w:cs="Times New Roman"/>
            <w:bCs/>
            <w:sz w:val="24"/>
            <w:szCs w:val="24"/>
          </w:rPr>
          <w:t>free and open-source software</w:t>
        </w:r>
      </w:hyperlink>
      <w:r w:rsidRPr="009B6BD1">
        <w:rPr>
          <w:rFonts w:ascii="Times New Roman" w:eastAsia="Times New Roman" w:hAnsi="Times New Roman" w:cs="Times New Roman"/>
          <w:bCs/>
          <w:sz w:val="24"/>
          <w:szCs w:val="24"/>
        </w:rPr>
        <w:t> (FOSS) licenses.</w:t>
      </w:r>
      <w:r w:rsidR="007E03CE" w:rsidRPr="009B6BD1">
        <w:rPr>
          <w:rFonts w:ascii="Times New Roman" w:eastAsia="Times New Roman" w:hAnsi="Times New Roman" w:cs="Times New Roman"/>
          <w:bCs/>
          <w:sz w:val="24"/>
          <w:szCs w:val="24"/>
        </w:rPr>
        <w:t xml:space="preserve"> </w:t>
      </w:r>
    </w:p>
    <w:p w14:paraId="6FD89A40" w14:textId="77777777" w:rsidR="001A5B13" w:rsidRPr="009B6BD1" w:rsidRDefault="00826A2F" w:rsidP="00184A11">
      <w:pPr>
        <w:shd w:val="clear" w:color="auto" w:fill="FFFFFF"/>
        <w:spacing w:before="120" w:after="120" w:line="360" w:lineRule="auto"/>
        <w:rPr>
          <w:rFonts w:ascii="Times New Roman" w:eastAsia="Times New Roman" w:hAnsi="Times New Roman" w:cs="Times New Roman"/>
          <w:b/>
          <w:bCs/>
          <w:sz w:val="24"/>
          <w:szCs w:val="24"/>
        </w:rPr>
      </w:pPr>
      <w:r w:rsidRPr="009B6BD1">
        <w:rPr>
          <w:rFonts w:ascii="Times New Roman" w:eastAsia="Times New Roman" w:hAnsi="Times New Roman" w:cs="Times New Roman"/>
          <w:b/>
          <w:bCs/>
          <w:sz w:val="24"/>
          <w:szCs w:val="24"/>
        </w:rPr>
        <w:t>MySQL</w:t>
      </w:r>
    </w:p>
    <w:p w14:paraId="63A28A93" w14:textId="0736CA66" w:rsidR="00826A2F" w:rsidRPr="009B6BD1" w:rsidRDefault="00826A2F" w:rsidP="00184A11">
      <w:pPr>
        <w:shd w:val="clear" w:color="auto" w:fill="FFFFFF"/>
        <w:spacing w:before="120" w:after="120" w:line="360" w:lineRule="auto"/>
        <w:rPr>
          <w:rFonts w:ascii="Times New Roman" w:eastAsia="Times New Roman" w:hAnsi="Times New Roman" w:cs="Times New Roman"/>
          <w:bCs/>
          <w:sz w:val="24"/>
          <w:szCs w:val="24"/>
        </w:rPr>
      </w:pPr>
      <w:r w:rsidRPr="009B6BD1">
        <w:rPr>
          <w:rFonts w:ascii="Times New Roman" w:eastAsia="Times New Roman" w:hAnsi="Times New Roman" w:cs="Times New Roman"/>
          <w:bCs/>
          <w:sz w:val="24"/>
          <w:szCs w:val="24"/>
        </w:rPr>
        <w:t>MySQL is an </w:t>
      </w:r>
      <w:hyperlink r:id="rId41" w:tooltip="Open-source software" w:history="1">
        <w:r w:rsidRPr="009B6BD1">
          <w:rPr>
            <w:rFonts w:ascii="Times New Roman" w:eastAsia="Times New Roman" w:hAnsi="Times New Roman" w:cs="Times New Roman"/>
            <w:bCs/>
            <w:sz w:val="24"/>
            <w:szCs w:val="24"/>
          </w:rPr>
          <w:t>open-source</w:t>
        </w:r>
      </w:hyperlink>
      <w:r w:rsidRPr="009B6BD1">
        <w:rPr>
          <w:rFonts w:ascii="Times New Roman" w:eastAsia="Times New Roman" w:hAnsi="Times New Roman" w:cs="Times New Roman"/>
          <w:bCs/>
          <w:sz w:val="24"/>
          <w:szCs w:val="24"/>
        </w:rPr>
        <w:t> </w:t>
      </w:r>
      <w:hyperlink r:id="rId42" w:tooltip="Relational database management system" w:history="1">
        <w:r w:rsidRPr="009B6BD1">
          <w:rPr>
            <w:rFonts w:ascii="Times New Roman" w:eastAsia="Times New Roman" w:hAnsi="Times New Roman" w:cs="Times New Roman"/>
            <w:bCs/>
            <w:sz w:val="24"/>
            <w:szCs w:val="24"/>
          </w:rPr>
          <w:t>relational database management system</w:t>
        </w:r>
      </w:hyperlink>
      <w:r w:rsidRPr="009B6BD1">
        <w:rPr>
          <w:rFonts w:ascii="Times New Roman" w:eastAsia="Times New Roman" w:hAnsi="Times New Roman" w:cs="Times New Roman"/>
          <w:bCs/>
          <w:sz w:val="24"/>
          <w:szCs w:val="24"/>
        </w:rPr>
        <w:t> (RDBMS).</w:t>
      </w:r>
      <w:hyperlink r:id="rId43" w:anchor="cite_note-whatismysql-5" w:history="1">
        <w:r w:rsidRPr="009B6BD1">
          <w:rPr>
            <w:rFonts w:ascii="Times New Roman" w:eastAsia="Times New Roman" w:hAnsi="Times New Roman" w:cs="Times New Roman"/>
            <w:bCs/>
            <w:sz w:val="24"/>
            <w:szCs w:val="24"/>
          </w:rPr>
          <w:t>[5]</w:t>
        </w:r>
      </w:hyperlink>
      <w:hyperlink r:id="rId44" w:anchor="cite_note-6" w:history="1">
        <w:r w:rsidRPr="009B6BD1">
          <w:rPr>
            <w:rFonts w:ascii="Times New Roman" w:eastAsia="Times New Roman" w:hAnsi="Times New Roman" w:cs="Times New Roman"/>
            <w:bCs/>
            <w:sz w:val="24"/>
            <w:szCs w:val="24"/>
          </w:rPr>
          <w:t>[6]</w:t>
        </w:r>
      </w:hyperlink>
      <w:r w:rsidRPr="009B6BD1">
        <w:rPr>
          <w:rFonts w:ascii="Times New Roman" w:eastAsia="Times New Roman" w:hAnsi="Times New Roman" w:cs="Times New Roman"/>
          <w:bCs/>
          <w:sz w:val="24"/>
          <w:szCs w:val="24"/>
        </w:rPr>
        <w:t> Its name is a combination of "My", the name of co-founder </w:t>
      </w:r>
      <w:r w:rsidR="007E03CE" w:rsidRPr="009B6BD1">
        <w:rPr>
          <w:rFonts w:ascii="Times New Roman" w:hAnsi="Times New Roman" w:cs="Times New Roman"/>
        </w:rPr>
        <w:t>Wideness’s</w:t>
      </w:r>
      <w:r w:rsidRPr="009B6BD1">
        <w:rPr>
          <w:rFonts w:ascii="Times New Roman" w:eastAsia="Times New Roman" w:hAnsi="Times New Roman" w:cs="Times New Roman"/>
          <w:bCs/>
          <w:sz w:val="24"/>
          <w:szCs w:val="24"/>
        </w:rPr>
        <w:t xml:space="preserve"> daughter,</w:t>
      </w:r>
      <w:hyperlink r:id="rId45" w:anchor="cite_note-7" w:history="1">
        <w:r w:rsidRPr="009B6BD1">
          <w:rPr>
            <w:rFonts w:ascii="Times New Roman" w:eastAsia="Times New Roman" w:hAnsi="Times New Roman" w:cs="Times New Roman"/>
            <w:bCs/>
            <w:sz w:val="24"/>
            <w:szCs w:val="24"/>
          </w:rPr>
          <w:t>[7]</w:t>
        </w:r>
      </w:hyperlink>
      <w:r w:rsidRPr="009B6BD1">
        <w:rPr>
          <w:rFonts w:ascii="Times New Roman" w:eastAsia="Times New Roman" w:hAnsi="Times New Roman" w:cs="Times New Roman"/>
          <w:bCs/>
          <w:sz w:val="24"/>
          <w:szCs w:val="24"/>
        </w:rPr>
        <w:t> and "</w:t>
      </w:r>
      <w:hyperlink r:id="rId46" w:tooltip="SQL" w:history="1">
        <w:r w:rsidRPr="009B6BD1">
          <w:rPr>
            <w:rFonts w:ascii="Times New Roman" w:eastAsia="Times New Roman" w:hAnsi="Times New Roman" w:cs="Times New Roman"/>
            <w:bCs/>
            <w:sz w:val="24"/>
            <w:szCs w:val="24"/>
          </w:rPr>
          <w:t>SQL</w:t>
        </w:r>
      </w:hyperlink>
      <w:r w:rsidRPr="009B6BD1">
        <w:rPr>
          <w:rFonts w:ascii="Times New Roman" w:eastAsia="Times New Roman" w:hAnsi="Times New Roman" w:cs="Times New Roman"/>
          <w:bCs/>
          <w:sz w:val="24"/>
          <w:szCs w:val="24"/>
        </w:rPr>
        <w:t>", the abbreviation for </w:t>
      </w:r>
      <w:hyperlink r:id="rId47" w:tooltip="Structured Query Language" w:history="1">
        <w:r w:rsidRPr="009B6BD1">
          <w:rPr>
            <w:rFonts w:ascii="Times New Roman" w:eastAsia="Times New Roman" w:hAnsi="Times New Roman" w:cs="Times New Roman"/>
            <w:bCs/>
            <w:sz w:val="24"/>
            <w:szCs w:val="24"/>
          </w:rPr>
          <w:t>Structured Query Language</w:t>
        </w:r>
      </w:hyperlink>
      <w:r w:rsidRPr="009B6BD1">
        <w:rPr>
          <w:rFonts w:ascii="Times New Roman" w:eastAsia="Times New Roman" w:hAnsi="Times New Roman" w:cs="Times New Roman"/>
          <w:bCs/>
          <w:sz w:val="24"/>
          <w:szCs w:val="24"/>
        </w:rPr>
        <w:t>. A </w:t>
      </w:r>
      <w:hyperlink r:id="rId48" w:tooltip="Relational database" w:history="1">
        <w:r w:rsidRPr="009B6BD1">
          <w:rPr>
            <w:rFonts w:ascii="Times New Roman" w:eastAsia="Times New Roman" w:hAnsi="Times New Roman" w:cs="Times New Roman"/>
            <w:bCs/>
            <w:sz w:val="24"/>
            <w:szCs w:val="24"/>
          </w:rPr>
          <w:t>relational database</w:t>
        </w:r>
      </w:hyperlink>
      <w:r w:rsidRPr="009B6BD1">
        <w:rPr>
          <w:rFonts w:ascii="Times New Roman" w:eastAsia="Times New Roman" w:hAnsi="Times New Roman" w:cs="Times New Roman"/>
          <w:bCs/>
          <w:sz w:val="24"/>
          <w:szCs w:val="24"/>
        </w:rPr>
        <w:t xml:space="preserve"> organizes data into one or more data tables in which data types may be related to each other; these relations help structure the data. SQL is a </w:t>
      </w:r>
      <w:ins w:id="8" w:author="Grace elbisimwa" w:date="2020-12-21T10:09:00Z">
        <w:r w:rsidR="006576A0" w:rsidRPr="00CD0DD9">
          <w:rPr>
            <w:rFonts w:ascii="Times New Roman" w:eastAsia="Times New Roman" w:hAnsi="Times New Roman" w:cs="Times New Roman"/>
            <w:bCs/>
            <w:sz w:val="24"/>
            <w:szCs w:val="24"/>
          </w:rPr>
          <w:t>language programmer</w:t>
        </w:r>
      </w:ins>
      <w:r w:rsidRPr="009B6BD1">
        <w:rPr>
          <w:rFonts w:ascii="Times New Roman" w:eastAsia="Times New Roman" w:hAnsi="Times New Roman" w:cs="Times New Roman"/>
          <w:bCs/>
          <w:sz w:val="24"/>
          <w:szCs w:val="24"/>
        </w:rPr>
        <w:t xml:space="preserve"> </w:t>
      </w:r>
      <w:del w:id="9" w:author="Grace elbisimwa" w:date="2020-12-21T10:09:00Z">
        <w:r w:rsidRPr="009B6BD1" w:rsidDel="006576A0">
          <w:rPr>
            <w:rFonts w:ascii="Times New Roman" w:eastAsia="Times New Roman" w:hAnsi="Times New Roman" w:cs="Times New Roman"/>
            <w:bCs/>
            <w:sz w:val="24"/>
            <w:szCs w:val="24"/>
          </w:rPr>
          <w:delText>use</w:delText>
        </w:r>
      </w:del>
      <w:ins w:id="10" w:author="Grace elbisimwa" w:date="2020-12-21T10:09:00Z">
        <w:r w:rsidR="006576A0" w:rsidRPr="009B6BD1">
          <w:rPr>
            <w:rFonts w:ascii="Times New Roman" w:eastAsia="Times New Roman" w:hAnsi="Times New Roman" w:cs="Times New Roman"/>
            <w:bCs/>
            <w:sz w:val="24"/>
            <w:szCs w:val="24"/>
          </w:rPr>
          <w:t>uses</w:t>
        </w:r>
      </w:ins>
      <w:r w:rsidRPr="009B6BD1">
        <w:rPr>
          <w:rFonts w:ascii="Times New Roman" w:eastAsia="Times New Roman" w:hAnsi="Times New Roman" w:cs="Times New Roman"/>
          <w:bCs/>
          <w:sz w:val="24"/>
          <w:szCs w:val="24"/>
        </w:rPr>
        <w:t xml:space="preserve"> to create, modify and extract data from the relational database, as well as control user access to the database. In addition to relational databases and SQL, an RDBMS like MySQL works with an </w:t>
      </w:r>
      <w:hyperlink r:id="rId49" w:tooltip="Operating system" w:history="1">
        <w:r w:rsidRPr="009B6BD1">
          <w:rPr>
            <w:rFonts w:ascii="Times New Roman" w:eastAsia="Times New Roman" w:hAnsi="Times New Roman" w:cs="Times New Roman"/>
            <w:bCs/>
            <w:sz w:val="24"/>
            <w:szCs w:val="24"/>
          </w:rPr>
          <w:t>operating system</w:t>
        </w:r>
      </w:hyperlink>
      <w:r w:rsidRPr="009B6BD1">
        <w:rPr>
          <w:rFonts w:ascii="Times New Roman" w:eastAsia="Times New Roman" w:hAnsi="Times New Roman" w:cs="Times New Roman"/>
          <w:bCs/>
          <w:sz w:val="24"/>
          <w:szCs w:val="24"/>
        </w:rPr>
        <w:t> to implement a relational database in a computer's storage system, manages users, allows for network access and facilitates testing database integrity and creation of backups.</w:t>
      </w:r>
    </w:p>
    <w:p w14:paraId="6DAB1705" w14:textId="77777777" w:rsidR="001A5B13" w:rsidRPr="009B6BD1" w:rsidRDefault="001A5B13" w:rsidP="00184A11">
      <w:pPr>
        <w:shd w:val="clear" w:color="auto" w:fill="FFFFFF"/>
        <w:spacing w:before="120" w:after="120" w:line="360" w:lineRule="auto"/>
        <w:rPr>
          <w:rFonts w:ascii="Times New Roman" w:eastAsia="Times New Roman" w:hAnsi="Times New Roman" w:cs="Times New Roman"/>
          <w:b/>
          <w:bCs/>
          <w:sz w:val="24"/>
          <w:szCs w:val="24"/>
        </w:rPr>
      </w:pPr>
      <w:r w:rsidRPr="009B6BD1">
        <w:rPr>
          <w:rFonts w:ascii="Times New Roman" w:eastAsia="Times New Roman" w:hAnsi="Times New Roman" w:cs="Times New Roman"/>
          <w:b/>
          <w:bCs/>
          <w:sz w:val="24"/>
          <w:szCs w:val="24"/>
        </w:rPr>
        <w:t>Body-parser</w:t>
      </w:r>
    </w:p>
    <w:p w14:paraId="579F110D" w14:textId="77777777" w:rsidR="00E965DC" w:rsidRPr="009B6BD1" w:rsidRDefault="00E965DC" w:rsidP="00184A11">
      <w:pPr>
        <w:shd w:val="clear" w:color="auto" w:fill="FFFFFF"/>
        <w:spacing w:before="120" w:after="120" w:line="360" w:lineRule="auto"/>
        <w:rPr>
          <w:rFonts w:ascii="Times New Roman" w:eastAsia="Times New Roman" w:hAnsi="Times New Roman" w:cs="Times New Roman"/>
          <w:bCs/>
          <w:sz w:val="24"/>
          <w:szCs w:val="24"/>
        </w:rPr>
      </w:pPr>
      <w:r w:rsidRPr="009B6BD1">
        <w:rPr>
          <w:rFonts w:ascii="Times New Roman" w:eastAsia="Times New Roman" w:hAnsi="Times New Roman" w:cs="Times New Roman"/>
          <w:bCs/>
          <w:sz w:val="24"/>
          <w:szCs w:val="24"/>
        </w:rPr>
        <w:t>Body-parser middleware in Node.js</w:t>
      </w:r>
    </w:p>
    <w:p w14:paraId="0C5E11D8" w14:textId="77777777" w:rsidR="00E965DC" w:rsidRPr="009B6BD1" w:rsidRDefault="00E965DC" w:rsidP="00184A11">
      <w:pPr>
        <w:shd w:val="clear" w:color="auto" w:fill="FFFFFF"/>
        <w:spacing w:before="120" w:after="120" w:line="360" w:lineRule="auto"/>
        <w:rPr>
          <w:rFonts w:ascii="Times New Roman" w:eastAsia="Times New Roman" w:hAnsi="Times New Roman" w:cs="Times New Roman"/>
          <w:bCs/>
          <w:sz w:val="24"/>
          <w:szCs w:val="24"/>
        </w:rPr>
      </w:pPr>
      <w:r w:rsidRPr="009B6BD1">
        <w:rPr>
          <w:rFonts w:ascii="Times New Roman" w:eastAsia="Times New Roman" w:hAnsi="Times New Roman" w:cs="Times New Roman"/>
          <w:bCs/>
          <w:sz w:val="24"/>
          <w:szCs w:val="24"/>
        </w:rPr>
        <w:t>Last Updated: 13-05-2020</w:t>
      </w:r>
    </w:p>
    <w:p w14:paraId="0FDF3116" w14:textId="77777777" w:rsidR="00E965DC" w:rsidRPr="009B6BD1" w:rsidRDefault="00E965DC" w:rsidP="00184A11">
      <w:pPr>
        <w:shd w:val="clear" w:color="auto" w:fill="FFFFFF"/>
        <w:spacing w:before="120" w:after="120" w:line="360" w:lineRule="auto"/>
        <w:rPr>
          <w:rFonts w:ascii="Times New Roman" w:eastAsia="Times New Roman" w:hAnsi="Times New Roman" w:cs="Times New Roman"/>
          <w:bCs/>
          <w:sz w:val="24"/>
          <w:szCs w:val="24"/>
        </w:rPr>
      </w:pPr>
      <w:r w:rsidRPr="009B6BD1">
        <w:rPr>
          <w:rFonts w:ascii="Times New Roman" w:eastAsia="Times New Roman" w:hAnsi="Times New Roman" w:cs="Times New Roman"/>
          <w:bCs/>
          <w:sz w:val="24"/>
          <w:szCs w:val="24"/>
        </w:rPr>
        <w:t>Body-parser is the Node.js body parsing middleware. It is responsible for parsing the incoming request bodies in a middleware before you handle it.</w:t>
      </w:r>
    </w:p>
    <w:p w14:paraId="006AD384" w14:textId="77777777" w:rsidR="00E965DC" w:rsidRPr="009B6BD1" w:rsidRDefault="00E965DC" w:rsidP="00184A11">
      <w:pPr>
        <w:shd w:val="clear" w:color="auto" w:fill="FFFFFF"/>
        <w:spacing w:before="120" w:after="120" w:line="360" w:lineRule="auto"/>
        <w:rPr>
          <w:rFonts w:ascii="Times New Roman" w:eastAsia="Times New Roman" w:hAnsi="Times New Roman" w:cs="Times New Roman"/>
          <w:bCs/>
          <w:sz w:val="24"/>
          <w:szCs w:val="24"/>
        </w:rPr>
      </w:pPr>
      <w:r w:rsidRPr="009B6BD1">
        <w:rPr>
          <w:rFonts w:ascii="Times New Roman" w:eastAsia="Times New Roman" w:hAnsi="Times New Roman" w:cs="Times New Roman"/>
          <w:bCs/>
          <w:sz w:val="24"/>
          <w:szCs w:val="24"/>
        </w:rPr>
        <w:t>Installation of body-parser module:</w:t>
      </w:r>
    </w:p>
    <w:p w14:paraId="1D411D1D" w14:textId="3600AAB5" w:rsidR="00E965DC" w:rsidRDefault="00E965DC" w:rsidP="00184A11">
      <w:pPr>
        <w:shd w:val="clear" w:color="auto" w:fill="FFFFFF"/>
        <w:spacing w:before="120" w:after="120" w:line="360" w:lineRule="auto"/>
        <w:rPr>
          <w:rFonts w:ascii="Times New Roman" w:eastAsia="Times New Roman" w:hAnsi="Times New Roman" w:cs="Times New Roman"/>
          <w:bCs/>
          <w:sz w:val="24"/>
          <w:szCs w:val="24"/>
        </w:rPr>
      </w:pPr>
      <w:r w:rsidRPr="009B6BD1">
        <w:rPr>
          <w:rFonts w:ascii="Times New Roman" w:eastAsia="Times New Roman" w:hAnsi="Times New Roman" w:cs="Times New Roman"/>
          <w:bCs/>
          <w:sz w:val="24"/>
          <w:szCs w:val="24"/>
        </w:rPr>
        <w:t>You can visit the link to </w:t>
      </w:r>
      <w:hyperlink r:id="rId50" w:tgtFrame="_blank" w:history="1">
        <w:r w:rsidRPr="009B6BD1">
          <w:rPr>
            <w:rFonts w:ascii="Times New Roman" w:eastAsia="Times New Roman" w:hAnsi="Times New Roman" w:cs="Times New Roman"/>
            <w:bCs/>
            <w:sz w:val="24"/>
            <w:szCs w:val="24"/>
          </w:rPr>
          <w:t>Install body-parser module</w:t>
        </w:r>
      </w:hyperlink>
      <w:r w:rsidRPr="009B6BD1">
        <w:rPr>
          <w:rFonts w:ascii="Times New Roman" w:eastAsia="Times New Roman" w:hAnsi="Times New Roman" w:cs="Times New Roman"/>
          <w:bCs/>
          <w:sz w:val="24"/>
          <w:szCs w:val="24"/>
        </w:rPr>
        <w:t>. You can install this package by using this command.</w:t>
      </w:r>
    </w:p>
    <w:p w14:paraId="52A1B0CD" w14:textId="50362270" w:rsidR="00420508" w:rsidRPr="00420508" w:rsidRDefault="00EA3EDB" w:rsidP="00184A11">
      <w:pPr>
        <w:shd w:val="clear" w:color="auto" w:fill="FFFFFF"/>
        <w:spacing w:before="120" w:after="120" w:line="360" w:lineRule="auto"/>
        <w:rPr>
          <w:rFonts w:ascii="Times New Roman" w:eastAsia="Times New Roman" w:hAnsi="Times New Roman" w:cs="Times New Roman"/>
          <w:bCs/>
          <w:i/>
          <w:iCs/>
          <w:color w:val="5B9BD5" w:themeColor="accent1"/>
        </w:rPr>
      </w:pPr>
      <w:r w:rsidRPr="00EA3EDB">
        <w:rPr>
          <w:rFonts w:ascii="Times New Roman" w:eastAsia="Times New Roman" w:hAnsi="Times New Roman" w:cs="Times New Roman"/>
          <w:bCs/>
          <w:sz w:val="24"/>
          <w:szCs w:val="24"/>
        </w:rPr>
        <w:t>Source:</w:t>
      </w:r>
      <w:r>
        <w:rPr>
          <w:rFonts w:ascii="Times New Roman" w:eastAsia="Times New Roman" w:hAnsi="Times New Roman" w:cs="Times New Roman"/>
          <w:bCs/>
          <w:i/>
          <w:iCs/>
          <w:color w:val="5B9BD5" w:themeColor="accent1"/>
        </w:rPr>
        <w:t xml:space="preserve"> </w:t>
      </w:r>
      <w:r w:rsidR="00420508" w:rsidRPr="00420508">
        <w:rPr>
          <w:rFonts w:ascii="Times New Roman" w:eastAsia="Times New Roman" w:hAnsi="Times New Roman" w:cs="Times New Roman"/>
          <w:bCs/>
          <w:i/>
          <w:iCs/>
          <w:color w:val="5B9BD5" w:themeColor="accent1"/>
        </w:rPr>
        <w:t>https://www.npmjs.com/package/body-parser</w:t>
      </w:r>
    </w:p>
    <w:p w14:paraId="54B6FF96" w14:textId="06EE7C9F" w:rsidR="00E965DC" w:rsidRPr="009B6BD1" w:rsidRDefault="00E965DC" w:rsidP="00184A11">
      <w:pPr>
        <w:shd w:val="clear" w:color="auto" w:fill="FFFFFF"/>
        <w:spacing w:before="120" w:after="120" w:line="360" w:lineRule="auto"/>
        <w:rPr>
          <w:rFonts w:ascii="Times New Roman" w:eastAsia="Times New Roman" w:hAnsi="Times New Roman" w:cs="Times New Roman"/>
          <w:bCs/>
          <w:sz w:val="24"/>
          <w:szCs w:val="24"/>
        </w:rPr>
      </w:pPr>
      <w:r w:rsidRPr="009B6BD1">
        <w:rPr>
          <w:rFonts w:ascii="Times New Roman" w:eastAsia="Times New Roman" w:hAnsi="Times New Roman" w:cs="Times New Roman"/>
          <w:bCs/>
          <w:sz w:val="24"/>
          <w:szCs w:val="24"/>
        </w:rPr>
        <w:t>After installing body-parser you can check your body-parser version in command prompt using the command.</w:t>
      </w:r>
      <w:r w:rsidR="00420508">
        <w:rPr>
          <w:rFonts w:ascii="Times New Roman" w:eastAsia="Times New Roman" w:hAnsi="Times New Roman" w:cs="Times New Roman"/>
          <w:bCs/>
          <w:sz w:val="24"/>
          <w:szCs w:val="24"/>
        </w:rPr>
        <w:t xml:space="preserve"> </w:t>
      </w:r>
      <w:r w:rsidRPr="009B6BD1">
        <w:rPr>
          <w:rFonts w:ascii="Times New Roman" w:eastAsia="Times New Roman" w:hAnsi="Times New Roman" w:cs="Times New Roman"/>
          <w:bCs/>
          <w:sz w:val="24"/>
          <w:szCs w:val="24"/>
        </w:rPr>
        <w:t xml:space="preserve">After that, you can just create a folder and add a file, for example, index.js. To run this </w:t>
      </w:r>
      <w:r w:rsidR="007E03CE" w:rsidRPr="009B6BD1">
        <w:rPr>
          <w:rFonts w:ascii="Times New Roman" w:eastAsia="Times New Roman" w:hAnsi="Times New Roman" w:cs="Times New Roman"/>
          <w:bCs/>
          <w:sz w:val="24"/>
          <w:szCs w:val="24"/>
        </w:rPr>
        <w:t>file,</w:t>
      </w:r>
      <w:r w:rsidRPr="009B6BD1">
        <w:rPr>
          <w:rFonts w:ascii="Times New Roman" w:eastAsia="Times New Roman" w:hAnsi="Times New Roman" w:cs="Times New Roman"/>
          <w:bCs/>
          <w:sz w:val="24"/>
          <w:szCs w:val="24"/>
        </w:rPr>
        <w:t xml:space="preserve"> you need to run the following command.</w:t>
      </w:r>
    </w:p>
    <w:p w14:paraId="135B54EF" w14:textId="6972A55E" w:rsidR="001A5B13" w:rsidRDefault="007E03CE" w:rsidP="00184A11">
      <w:pPr>
        <w:spacing w:line="36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Cors</w:t>
      </w:r>
    </w:p>
    <w:p w14:paraId="31D6193C" w14:textId="3C66B4AC" w:rsidR="00E965DC" w:rsidRPr="009B6BD1" w:rsidRDefault="00420508" w:rsidP="00184A11">
      <w:pPr>
        <w:spacing w:line="360" w:lineRule="auto"/>
        <w:jc w:val="both"/>
        <w:rPr>
          <w:rFonts w:ascii="Times New Roman" w:eastAsia="Times New Roman" w:hAnsi="Times New Roman" w:cs="Times New Roman"/>
          <w:sz w:val="24"/>
          <w:szCs w:val="24"/>
        </w:rPr>
      </w:pPr>
      <w:r w:rsidRPr="00420508">
        <w:rPr>
          <w:rFonts w:ascii="Times New Roman" w:hAnsi="Times New Roman" w:cs="Times New Roman"/>
          <w:spacing w:val="2"/>
          <w:sz w:val="24"/>
          <w:szCs w:val="24"/>
        </w:rPr>
        <w:lastRenderedPageBreak/>
        <w:t>CORS is a node.js package for providing a </w:t>
      </w:r>
      <w:hyperlink r:id="rId51" w:history="1">
        <w:r w:rsidRPr="00420508">
          <w:rPr>
            <w:rStyle w:val="Hyperlink"/>
            <w:rFonts w:ascii="Times New Roman" w:hAnsi="Times New Roman" w:cs="Times New Roman"/>
            <w:color w:val="auto"/>
            <w:spacing w:val="2"/>
            <w:sz w:val="24"/>
            <w:szCs w:val="24"/>
            <w:u w:val="none"/>
          </w:rPr>
          <w:t>Connect</w:t>
        </w:r>
      </w:hyperlink>
      <w:r w:rsidRPr="00420508">
        <w:rPr>
          <w:rFonts w:ascii="Times New Roman" w:hAnsi="Times New Roman" w:cs="Times New Roman"/>
          <w:spacing w:val="2"/>
          <w:sz w:val="24"/>
          <w:szCs w:val="24"/>
        </w:rPr>
        <w:t>/</w:t>
      </w:r>
      <w:hyperlink r:id="rId52" w:history="1">
        <w:r w:rsidRPr="00420508">
          <w:rPr>
            <w:rStyle w:val="Hyperlink"/>
            <w:rFonts w:ascii="Times New Roman" w:hAnsi="Times New Roman" w:cs="Times New Roman"/>
            <w:color w:val="auto"/>
            <w:spacing w:val="2"/>
            <w:sz w:val="24"/>
            <w:szCs w:val="24"/>
            <w:u w:val="none"/>
          </w:rPr>
          <w:t>Express</w:t>
        </w:r>
      </w:hyperlink>
      <w:r w:rsidRPr="00420508">
        <w:rPr>
          <w:rFonts w:ascii="Times New Roman" w:hAnsi="Times New Roman" w:cs="Times New Roman"/>
          <w:spacing w:val="2"/>
          <w:sz w:val="24"/>
          <w:szCs w:val="24"/>
        </w:rPr>
        <w:t> middleware that can be used to enable </w:t>
      </w:r>
      <w:hyperlink r:id="rId53" w:history="1">
        <w:r w:rsidRPr="00420508">
          <w:rPr>
            <w:rStyle w:val="Hyperlink"/>
            <w:rFonts w:ascii="Times New Roman" w:hAnsi="Times New Roman" w:cs="Times New Roman"/>
            <w:color w:val="auto"/>
            <w:spacing w:val="2"/>
            <w:sz w:val="24"/>
            <w:szCs w:val="24"/>
            <w:u w:val="none"/>
          </w:rPr>
          <w:t>CORS</w:t>
        </w:r>
      </w:hyperlink>
      <w:r w:rsidRPr="00420508">
        <w:rPr>
          <w:rFonts w:ascii="Times New Roman" w:hAnsi="Times New Roman" w:cs="Times New Roman"/>
          <w:spacing w:val="2"/>
          <w:sz w:val="24"/>
          <w:szCs w:val="24"/>
        </w:rPr>
        <w:t> with various options</w:t>
      </w:r>
      <w:r>
        <w:rPr>
          <w:rFonts w:ascii="Times New Roman" w:hAnsi="Times New Roman" w:cs="Times New Roman"/>
          <w:spacing w:val="2"/>
          <w:sz w:val="24"/>
          <w:szCs w:val="24"/>
        </w:rPr>
        <w:t xml:space="preserve">. </w:t>
      </w:r>
      <w:r w:rsidR="00E965DC" w:rsidRPr="009B6BD1">
        <w:rPr>
          <w:rFonts w:ascii="Times New Roman" w:eastAsia="Times New Roman" w:hAnsi="Times New Roman" w:cs="Times New Roman"/>
          <w:bCs/>
          <w:sz w:val="24"/>
          <w:szCs w:val="24"/>
        </w:rPr>
        <w:t>Cross-origin resource sharing</w:t>
      </w:r>
      <w:r w:rsidR="00E965DC" w:rsidRPr="009B6BD1">
        <w:rPr>
          <w:rFonts w:ascii="Times New Roman" w:eastAsia="Times New Roman" w:hAnsi="Times New Roman" w:cs="Times New Roman"/>
          <w:sz w:val="24"/>
          <w:szCs w:val="24"/>
        </w:rPr>
        <w:t> (</w:t>
      </w:r>
      <w:r w:rsidR="00E965DC" w:rsidRPr="009B6BD1">
        <w:rPr>
          <w:rFonts w:ascii="Times New Roman" w:eastAsia="Times New Roman" w:hAnsi="Times New Roman" w:cs="Times New Roman"/>
          <w:bCs/>
          <w:sz w:val="24"/>
          <w:szCs w:val="24"/>
        </w:rPr>
        <w:t>CORS</w:t>
      </w:r>
      <w:r w:rsidR="00E965DC" w:rsidRPr="009B6BD1">
        <w:rPr>
          <w:rFonts w:ascii="Times New Roman" w:eastAsia="Times New Roman" w:hAnsi="Times New Roman" w:cs="Times New Roman"/>
          <w:sz w:val="24"/>
          <w:szCs w:val="24"/>
        </w:rPr>
        <w:t>) is a mechanism that allows restricted </w:t>
      </w:r>
      <w:hyperlink r:id="rId54" w:tooltip="Web resource" w:history="1">
        <w:r w:rsidR="00E965DC" w:rsidRPr="009B6BD1">
          <w:rPr>
            <w:rFonts w:ascii="Times New Roman" w:eastAsia="Times New Roman" w:hAnsi="Times New Roman" w:cs="Times New Roman"/>
            <w:sz w:val="24"/>
            <w:szCs w:val="24"/>
          </w:rPr>
          <w:t>resources</w:t>
        </w:r>
      </w:hyperlink>
      <w:r w:rsidR="00E965DC" w:rsidRPr="009B6BD1">
        <w:rPr>
          <w:rFonts w:ascii="Times New Roman" w:eastAsia="Times New Roman" w:hAnsi="Times New Roman" w:cs="Times New Roman"/>
          <w:sz w:val="24"/>
          <w:szCs w:val="24"/>
        </w:rPr>
        <w:t> on a </w:t>
      </w:r>
      <w:hyperlink r:id="rId55" w:tooltip="Web page" w:history="1">
        <w:r w:rsidR="00E965DC" w:rsidRPr="009B6BD1">
          <w:rPr>
            <w:rFonts w:ascii="Times New Roman" w:eastAsia="Times New Roman" w:hAnsi="Times New Roman" w:cs="Times New Roman"/>
            <w:sz w:val="24"/>
            <w:szCs w:val="24"/>
          </w:rPr>
          <w:t>web page</w:t>
        </w:r>
      </w:hyperlink>
      <w:r w:rsidR="00E965DC" w:rsidRPr="009B6BD1">
        <w:rPr>
          <w:rFonts w:ascii="Times New Roman" w:eastAsia="Times New Roman" w:hAnsi="Times New Roman" w:cs="Times New Roman"/>
          <w:sz w:val="24"/>
          <w:szCs w:val="24"/>
        </w:rPr>
        <w:t> to be requested from another </w:t>
      </w:r>
      <w:hyperlink r:id="rId56" w:tooltip="Domain name" w:history="1">
        <w:r w:rsidR="00E965DC" w:rsidRPr="009B6BD1">
          <w:rPr>
            <w:rFonts w:ascii="Times New Roman" w:eastAsia="Times New Roman" w:hAnsi="Times New Roman" w:cs="Times New Roman"/>
            <w:sz w:val="24"/>
            <w:szCs w:val="24"/>
          </w:rPr>
          <w:t>domain</w:t>
        </w:r>
      </w:hyperlink>
      <w:r w:rsidR="00E965DC" w:rsidRPr="009B6BD1">
        <w:rPr>
          <w:rFonts w:ascii="Times New Roman" w:eastAsia="Times New Roman" w:hAnsi="Times New Roman" w:cs="Times New Roman"/>
          <w:sz w:val="24"/>
          <w:szCs w:val="24"/>
        </w:rPr>
        <w:t> outside the domain from which the first resource was served.</w:t>
      </w:r>
      <w:r w:rsidR="007E03CE" w:rsidRPr="009B6BD1">
        <w:rPr>
          <w:rFonts w:ascii="Times New Roman" w:eastAsia="Times New Roman" w:hAnsi="Times New Roman" w:cs="Times New Roman"/>
          <w:sz w:val="24"/>
          <w:szCs w:val="24"/>
        </w:rPr>
        <w:t xml:space="preserve"> </w:t>
      </w:r>
    </w:p>
    <w:p w14:paraId="7D92E66A" w14:textId="77777777" w:rsidR="00E965DC" w:rsidRPr="009B6BD1" w:rsidRDefault="00E965DC" w:rsidP="00184A11">
      <w:pPr>
        <w:shd w:val="clear" w:color="auto" w:fill="FFFFFF"/>
        <w:spacing w:before="120" w:after="120" w:line="360" w:lineRule="auto"/>
        <w:rPr>
          <w:rFonts w:ascii="Times New Roman" w:eastAsia="Times New Roman" w:hAnsi="Times New Roman" w:cs="Times New Roman"/>
          <w:sz w:val="24"/>
          <w:szCs w:val="24"/>
        </w:rPr>
      </w:pPr>
      <w:r w:rsidRPr="009B6BD1">
        <w:rPr>
          <w:rFonts w:ascii="Times New Roman" w:eastAsia="Times New Roman" w:hAnsi="Times New Roman" w:cs="Times New Roman"/>
          <w:sz w:val="24"/>
          <w:szCs w:val="24"/>
        </w:rPr>
        <w:t>A web page may freely embed cross-origin images, </w:t>
      </w:r>
      <w:hyperlink r:id="rId57" w:tooltip="Style sheet (web development)" w:history="1">
        <w:r w:rsidRPr="009B6BD1">
          <w:rPr>
            <w:rFonts w:ascii="Times New Roman" w:eastAsia="Times New Roman" w:hAnsi="Times New Roman" w:cs="Times New Roman"/>
            <w:sz w:val="24"/>
            <w:szCs w:val="24"/>
          </w:rPr>
          <w:t>stylesheets</w:t>
        </w:r>
      </w:hyperlink>
      <w:r w:rsidRPr="009B6BD1">
        <w:rPr>
          <w:rFonts w:ascii="Times New Roman" w:eastAsia="Times New Roman" w:hAnsi="Times New Roman" w:cs="Times New Roman"/>
          <w:sz w:val="24"/>
          <w:szCs w:val="24"/>
        </w:rPr>
        <w:t>, scripts, </w:t>
      </w:r>
      <w:hyperlink r:id="rId58" w:tooltip="HTML element" w:history="1">
        <w:r w:rsidRPr="009B6BD1">
          <w:rPr>
            <w:rFonts w:ascii="Times New Roman" w:eastAsia="Times New Roman" w:hAnsi="Times New Roman" w:cs="Times New Roman"/>
            <w:sz w:val="24"/>
            <w:szCs w:val="24"/>
          </w:rPr>
          <w:t>iframes</w:t>
        </w:r>
      </w:hyperlink>
      <w:r w:rsidRPr="009B6BD1">
        <w:rPr>
          <w:rFonts w:ascii="Times New Roman" w:eastAsia="Times New Roman" w:hAnsi="Times New Roman" w:cs="Times New Roman"/>
          <w:sz w:val="24"/>
          <w:szCs w:val="24"/>
        </w:rPr>
        <w:t>, and videos. Certain "cross-domain" requests, notably </w:t>
      </w:r>
      <w:hyperlink r:id="rId59" w:tooltip="Ajax (programming)" w:history="1">
        <w:r w:rsidRPr="009B6BD1">
          <w:rPr>
            <w:rFonts w:ascii="Times New Roman" w:eastAsia="Times New Roman" w:hAnsi="Times New Roman" w:cs="Times New Roman"/>
            <w:sz w:val="24"/>
            <w:szCs w:val="24"/>
          </w:rPr>
          <w:t>Ajax</w:t>
        </w:r>
      </w:hyperlink>
      <w:r w:rsidRPr="009B6BD1">
        <w:rPr>
          <w:rFonts w:ascii="Times New Roman" w:eastAsia="Times New Roman" w:hAnsi="Times New Roman" w:cs="Times New Roman"/>
          <w:sz w:val="24"/>
          <w:szCs w:val="24"/>
        </w:rPr>
        <w:t> requests, are forbidden by default by the </w:t>
      </w:r>
      <w:hyperlink r:id="rId60" w:tooltip="Same-origin policy" w:history="1">
        <w:r w:rsidRPr="009B6BD1">
          <w:rPr>
            <w:rFonts w:ascii="Times New Roman" w:eastAsia="Times New Roman" w:hAnsi="Times New Roman" w:cs="Times New Roman"/>
            <w:sz w:val="24"/>
            <w:szCs w:val="24"/>
          </w:rPr>
          <w:t>same-origin security policy</w:t>
        </w:r>
      </w:hyperlink>
      <w:r w:rsidRPr="009B6BD1">
        <w:rPr>
          <w:rFonts w:ascii="Times New Roman" w:eastAsia="Times New Roman" w:hAnsi="Times New Roman" w:cs="Times New Roman"/>
          <w:sz w:val="24"/>
          <w:szCs w:val="24"/>
        </w:rPr>
        <w:t>. CORS defines a way in which a browser and server can interact to determine whether it is safe to allow the cross-origin request. It allows for more freedom and functionality than purely same-origin requests, but is more secure than simply allowing all cross-origin requests.</w:t>
      </w:r>
    </w:p>
    <w:p w14:paraId="62AD5B01" w14:textId="7E3B83F6" w:rsidR="00E965DC" w:rsidRDefault="00E965DC" w:rsidP="00184A11">
      <w:pPr>
        <w:shd w:val="clear" w:color="auto" w:fill="FFFFFF"/>
        <w:spacing w:before="120" w:after="120" w:line="360" w:lineRule="auto"/>
        <w:rPr>
          <w:rFonts w:ascii="Times New Roman" w:eastAsia="Times New Roman" w:hAnsi="Times New Roman" w:cs="Times New Roman"/>
          <w:sz w:val="24"/>
          <w:szCs w:val="24"/>
        </w:rPr>
      </w:pPr>
      <w:r w:rsidRPr="009B6BD1">
        <w:rPr>
          <w:rFonts w:ascii="Times New Roman" w:eastAsia="Times New Roman" w:hAnsi="Times New Roman" w:cs="Times New Roman"/>
          <w:sz w:val="24"/>
          <w:szCs w:val="24"/>
        </w:rPr>
        <w:t>The specification for CORS is included as part of the </w:t>
      </w:r>
      <w:hyperlink r:id="rId61" w:tooltip="WHATWG" w:history="1">
        <w:r w:rsidRPr="009B6BD1">
          <w:rPr>
            <w:rFonts w:ascii="Times New Roman" w:eastAsia="Times New Roman" w:hAnsi="Times New Roman" w:cs="Times New Roman"/>
            <w:sz w:val="24"/>
            <w:szCs w:val="24"/>
          </w:rPr>
          <w:t>WHATWG</w:t>
        </w:r>
      </w:hyperlink>
      <w:r w:rsidRPr="009B6BD1">
        <w:rPr>
          <w:rFonts w:ascii="Times New Roman" w:eastAsia="Times New Roman" w:hAnsi="Times New Roman" w:cs="Times New Roman"/>
          <w:sz w:val="24"/>
          <w:szCs w:val="24"/>
        </w:rPr>
        <w:t>'s Fetch Living Standard. This specification describes how CORS is currently implemented in browsers. An earlier specification was published as a </w:t>
      </w:r>
      <w:hyperlink r:id="rId62" w:tooltip="World Wide Web Consortium" w:history="1">
        <w:r w:rsidRPr="009B6BD1">
          <w:rPr>
            <w:rFonts w:ascii="Times New Roman" w:eastAsia="Times New Roman" w:hAnsi="Times New Roman" w:cs="Times New Roman"/>
            <w:sz w:val="24"/>
            <w:szCs w:val="24"/>
          </w:rPr>
          <w:t>W3C</w:t>
        </w:r>
      </w:hyperlink>
      <w:r w:rsidRPr="009B6BD1">
        <w:rPr>
          <w:rFonts w:ascii="Times New Roman" w:eastAsia="Times New Roman" w:hAnsi="Times New Roman" w:cs="Times New Roman"/>
          <w:sz w:val="24"/>
          <w:szCs w:val="24"/>
        </w:rPr>
        <w:t> Recommendation.</w:t>
      </w:r>
      <w:r w:rsidR="007E03CE" w:rsidRPr="009B6BD1">
        <w:rPr>
          <w:rFonts w:ascii="Times New Roman" w:eastAsia="Times New Roman" w:hAnsi="Times New Roman" w:cs="Times New Roman"/>
          <w:sz w:val="24"/>
          <w:szCs w:val="24"/>
        </w:rPr>
        <w:t xml:space="preserve"> </w:t>
      </w:r>
    </w:p>
    <w:p w14:paraId="4C4273BF" w14:textId="210BC5FC" w:rsidR="00EA3EDB" w:rsidRDefault="00EA3EDB" w:rsidP="00184A11">
      <w:pPr>
        <w:shd w:val="clear" w:color="auto" w:fill="FFFFFF"/>
        <w:spacing w:before="120" w:after="12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Source: </w:t>
      </w:r>
      <w:r w:rsidRPr="00EA3EDB">
        <w:rPr>
          <w:rFonts w:ascii="Times New Roman" w:eastAsia="Times New Roman" w:hAnsi="Times New Roman" w:cs="Times New Roman"/>
          <w:i/>
          <w:iCs/>
          <w:color w:val="5B9BD5" w:themeColor="accent1"/>
          <w:sz w:val="24"/>
          <w:szCs w:val="24"/>
        </w:rPr>
        <w:t>https://www.npmjs.com/package/cors</w:t>
      </w:r>
    </w:p>
    <w:p w14:paraId="48175AE0" w14:textId="366C65EF" w:rsidR="001A5B13" w:rsidRDefault="00072801" w:rsidP="00184A11">
      <w:pPr>
        <w:spacing w:line="360" w:lineRule="auto"/>
        <w:jc w:val="both"/>
        <w:rPr>
          <w:rFonts w:ascii="Times New Roman" w:eastAsia="Times New Roman" w:hAnsi="Times New Roman" w:cs="Times New Roman"/>
          <w:b/>
          <w:bCs/>
          <w:sz w:val="24"/>
        </w:rPr>
      </w:pPr>
      <w:r>
        <w:rPr>
          <w:rFonts w:ascii="Times New Roman" w:eastAsia="Times New Roman" w:hAnsi="Times New Roman" w:cs="Times New Roman"/>
          <w:b/>
          <w:bCs/>
          <w:sz w:val="24"/>
        </w:rPr>
        <w:t>CONSOLA</w:t>
      </w:r>
    </w:p>
    <w:p w14:paraId="778F4C30" w14:textId="443FD69B" w:rsidR="00072801" w:rsidRDefault="00522EEB" w:rsidP="00184A11">
      <w:pPr>
        <w:spacing w:line="360" w:lineRule="auto"/>
        <w:jc w:val="both"/>
        <w:rPr>
          <w:rFonts w:ascii="Times New Roman" w:hAnsi="Times New Roman" w:cs="Times New Roman"/>
          <w:sz w:val="24"/>
          <w:szCs w:val="24"/>
        </w:rPr>
      </w:pPr>
      <w:r w:rsidRPr="00522EEB">
        <w:rPr>
          <w:rFonts w:ascii="Times New Roman" w:hAnsi="Times New Roman" w:cs="Times New Roman"/>
          <w:sz w:val="24"/>
          <w:szCs w:val="24"/>
        </w:rPr>
        <w:t>Elegant Console Logger for Node.js and Browser</w:t>
      </w:r>
    </w:p>
    <w:p w14:paraId="6018E301" w14:textId="10B4AC1D" w:rsidR="00EA3EDB" w:rsidRPr="00EA3EDB" w:rsidRDefault="00EA3EDB" w:rsidP="00184A11">
      <w:pPr>
        <w:shd w:val="clear" w:color="auto" w:fill="FFFFFF"/>
        <w:spacing w:before="120" w:after="120" w:line="360" w:lineRule="auto"/>
        <w:rPr>
          <w:rFonts w:ascii="Times New Roman" w:eastAsia="Times New Roman" w:hAnsi="Times New Roman" w:cs="Times New Roman"/>
          <w:sz w:val="24"/>
        </w:rPr>
      </w:pPr>
      <w:r>
        <w:rPr>
          <w:rFonts w:ascii="Times New Roman" w:eastAsia="Times New Roman" w:hAnsi="Times New Roman" w:cs="Times New Roman"/>
          <w:sz w:val="24"/>
          <w:szCs w:val="24"/>
        </w:rPr>
        <w:t xml:space="preserve">Source: </w:t>
      </w:r>
      <w:r w:rsidRPr="00EA3EDB">
        <w:rPr>
          <w:rFonts w:ascii="Times New Roman" w:eastAsia="Times New Roman" w:hAnsi="Times New Roman" w:cs="Times New Roman"/>
          <w:i/>
          <w:iCs/>
          <w:color w:val="5B9BD5" w:themeColor="accent1"/>
          <w:sz w:val="24"/>
          <w:szCs w:val="24"/>
        </w:rPr>
        <w:t>https://www.npmjs.com/package/consola</w:t>
      </w:r>
    </w:p>
    <w:p w14:paraId="43061EB6" w14:textId="77777777" w:rsidR="000D6FB9" w:rsidRPr="009B6BD1" w:rsidRDefault="00056D37" w:rsidP="00184A11">
      <w:pPr>
        <w:spacing w:line="36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 xml:space="preserve">2.4.8 </w:t>
      </w:r>
      <w:r w:rsidR="008C24B3">
        <w:rPr>
          <w:rFonts w:ascii="Times New Roman" w:eastAsia="Times New Roman" w:hAnsi="Times New Roman" w:cs="Times New Roman"/>
          <w:b/>
          <w:sz w:val="24"/>
        </w:rPr>
        <w:t>Gi</w:t>
      </w:r>
      <w:r w:rsidR="007E03CE" w:rsidRPr="009B6BD1">
        <w:rPr>
          <w:rFonts w:ascii="Times New Roman" w:eastAsia="Times New Roman" w:hAnsi="Times New Roman" w:cs="Times New Roman"/>
          <w:b/>
          <w:sz w:val="24"/>
        </w:rPr>
        <w:t>t</w:t>
      </w:r>
      <w:r w:rsidR="001A5B13" w:rsidRPr="009B6BD1">
        <w:rPr>
          <w:rFonts w:ascii="Times New Roman" w:eastAsia="Times New Roman" w:hAnsi="Times New Roman" w:cs="Times New Roman"/>
          <w:b/>
          <w:sz w:val="24"/>
        </w:rPr>
        <w:t xml:space="preserve"> and GitHub</w:t>
      </w:r>
    </w:p>
    <w:p w14:paraId="5CD51610" w14:textId="14F61BF1" w:rsidR="000D6FB9" w:rsidRDefault="00EA3EDB" w:rsidP="00184A11">
      <w:pPr>
        <w:spacing w:line="360" w:lineRule="auto"/>
        <w:jc w:val="both"/>
        <w:rPr>
          <w:rFonts w:ascii="Times New Roman" w:eastAsia="Times New Roman" w:hAnsi="Times New Roman" w:cs="Times New Roman"/>
          <w:b/>
          <w:bCs/>
          <w:sz w:val="24"/>
        </w:rPr>
      </w:pPr>
      <w:r w:rsidRPr="009B6BD1">
        <w:rPr>
          <w:rFonts w:ascii="Times New Roman" w:eastAsia="Times New Roman" w:hAnsi="Times New Roman" w:cs="Times New Roman"/>
          <w:sz w:val="24"/>
        </w:rPr>
        <w:t xml:space="preserve"> </w:t>
      </w:r>
      <w:r w:rsidRPr="00522EEB">
        <w:rPr>
          <w:rFonts w:ascii="Times New Roman" w:eastAsia="Times New Roman" w:hAnsi="Times New Roman" w:cs="Times New Roman"/>
          <w:b/>
          <w:bCs/>
          <w:sz w:val="24"/>
        </w:rPr>
        <w:t>GIT</w:t>
      </w:r>
    </w:p>
    <w:p w14:paraId="0E20A549" w14:textId="0A2A597D" w:rsidR="00522EEB" w:rsidRDefault="00EA3EDB" w:rsidP="00184A11">
      <w:pPr>
        <w:spacing w:line="360" w:lineRule="auto"/>
        <w:jc w:val="both"/>
        <w:rPr>
          <w:rFonts w:ascii="Times New Roman" w:hAnsi="Times New Roman" w:cs="Times New Roman"/>
          <w:sz w:val="24"/>
          <w:szCs w:val="24"/>
          <w:shd w:val="clear" w:color="auto" w:fill="FFFFFF"/>
        </w:rPr>
      </w:pPr>
      <w:r>
        <w:rPr>
          <w:rFonts w:ascii="Times New Roman" w:hAnsi="Times New Roman" w:cs="Times New Roman"/>
          <w:noProof/>
          <w:sz w:val="24"/>
          <w:szCs w:val="24"/>
          <w:shd w:val="clear" w:color="auto" w:fill="FFFFFF"/>
        </w:rPr>
        <w:drawing>
          <wp:inline distT="0" distB="0" distL="0" distR="0" wp14:anchorId="15B7D652" wp14:editId="6730EA81">
            <wp:extent cx="1095153" cy="109515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124042" cy="1124042"/>
                    </a:xfrm>
                    <a:prstGeom prst="rect">
                      <a:avLst/>
                    </a:prstGeom>
                  </pic:spPr>
                </pic:pic>
              </a:graphicData>
            </a:graphic>
          </wp:inline>
        </w:drawing>
      </w:r>
      <w:r w:rsidR="00522EEB" w:rsidRPr="00522EEB">
        <w:rPr>
          <w:rFonts w:ascii="Times New Roman" w:hAnsi="Times New Roman" w:cs="Times New Roman"/>
          <w:sz w:val="24"/>
          <w:szCs w:val="24"/>
          <w:shd w:val="clear" w:color="auto" w:fill="FFFFFF"/>
        </w:rPr>
        <w:t>Git is the most commonly used version control system. Git tracks the changes you make to files, so you have a record of what has been done, and you can revert to specific versions should you ever need to. Git also makes collaboration easier, allowing changes by multiple people to all be merged into one source</w:t>
      </w:r>
      <w:r w:rsidR="00522EEB">
        <w:rPr>
          <w:rFonts w:ascii="Times New Roman" w:hAnsi="Times New Roman" w:cs="Times New Roman"/>
          <w:sz w:val="24"/>
          <w:szCs w:val="24"/>
          <w:shd w:val="clear" w:color="auto" w:fill="FFFFFF"/>
        </w:rPr>
        <w:t>.</w:t>
      </w:r>
    </w:p>
    <w:p w14:paraId="14A147FA" w14:textId="2DF7BAFF" w:rsidR="00AA391D" w:rsidRDefault="00AA391D" w:rsidP="00184A11">
      <w:pPr>
        <w:spacing w:line="360" w:lineRule="auto"/>
        <w:jc w:val="both"/>
        <w:rPr>
          <w:rFonts w:ascii="Times New Roman" w:hAnsi="Times New Roman" w:cs="Times New Roman"/>
          <w:sz w:val="24"/>
          <w:szCs w:val="24"/>
          <w:shd w:val="clear" w:color="auto" w:fill="FFFFFF"/>
        </w:rPr>
      </w:pPr>
      <w:r>
        <w:rPr>
          <w:rFonts w:ascii="Times New Roman" w:hAnsi="Times New Roman" w:cs="Times New Roman"/>
          <w:noProof/>
          <w:sz w:val="24"/>
          <w:szCs w:val="24"/>
          <w:shd w:val="clear" w:color="auto" w:fill="FFFFFF"/>
        </w:rPr>
        <w:lastRenderedPageBreak/>
        <w:drawing>
          <wp:inline distT="0" distB="0" distL="0" distR="0" wp14:anchorId="13CD887B" wp14:editId="42FBE621">
            <wp:extent cx="5741581" cy="294194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64">
                      <a:extLst>
                        <a:ext uri="{28A0092B-C50C-407E-A947-70E740481C1C}">
                          <a14:useLocalDpi xmlns:a14="http://schemas.microsoft.com/office/drawing/2010/main" val="0"/>
                        </a:ext>
                      </a:extLst>
                    </a:blip>
                    <a:stretch>
                      <a:fillRect/>
                    </a:stretch>
                  </pic:blipFill>
                  <pic:spPr>
                    <a:xfrm>
                      <a:off x="0" y="0"/>
                      <a:ext cx="6039714" cy="3094709"/>
                    </a:xfrm>
                    <a:prstGeom prst="rect">
                      <a:avLst/>
                    </a:prstGeom>
                  </pic:spPr>
                </pic:pic>
              </a:graphicData>
            </a:graphic>
          </wp:inline>
        </w:drawing>
      </w:r>
    </w:p>
    <w:p w14:paraId="310CD2D2" w14:textId="06468F0C" w:rsidR="00522EEB" w:rsidRDefault="00522EEB" w:rsidP="00184A11">
      <w:pPr>
        <w:spacing w:line="360" w:lineRule="auto"/>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Source: </w:t>
      </w:r>
      <w:hyperlink r:id="rId65" w:history="1">
        <w:r w:rsidRPr="001E32D3">
          <w:rPr>
            <w:rStyle w:val="Hyperlink"/>
            <w:rFonts w:ascii="Times New Roman" w:hAnsi="Times New Roman" w:cs="Times New Roman"/>
            <w:i/>
            <w:iCs/>
            <w:color w:val="5B9BD5" w:themeColor="accent1"/>
            <w:sz w:val="24"/>
            <w:szCs w:val="24"/>
            <w:shd w:val="clear" w:color="auto" w:fill="FFFFFF"/>
          </w:rPr>
          <w:t>https://www.nobledesktop.com/blog/what-is-git-and-why-should-you-use-it</w:t>
        </w:r>
      </w:hyperlink>
    </w:p>
    <w:p w14:paraId="459C8CDF" w14:textId="64A80451" w:rsidR="00522EEB" w:rsidRDefault="00522EEB" w:rsidP="00184A11">
      <w:pPr>
        <w:spacing w:line="360" w:lineRule="auto"/>
        <w:jc w:val="both"/>
        <w:rPr>
          <w:rFonts w:ascii="Times New Roman" w:hAnsi="Times New Roman" w:cs="Times New Roman"/>
          <w:sz w:val="24"/>
          <w:szCs w:val="24"/>
          <w:shd w:val="clear" w:color="auto" w:fill="FFFFFF"/>
        </w:rPr>
      </w:pPr>
      <w:r w:rsidRPr="00522EEB">
        <w:rPr>
          <w:rFonts w:ascii="Times New Roman" w:hAnsi="Times New Roman" w:cs="Times New Roman"/>
          <w:sz w:val="24"/>
          <w:szCs w:val="24"/>
          <w:shd w:val="clear" w:color="auto" w:fill="FFFFFF"/>
        </w:rPr>
        <w:t>Git is software that you can access via a command line (terminal), or a desktop app that has a GUI (graphical user interface) such as </w:t>
      </w:r>
      <w:hyperlink r:id="rId66" w:tgtFrame="_blank" w:history="1">
        <w:r w:rsidRPr="00522EEB">
          <w:rPr>
            <w:rStyle w:val="Hyperlink"/>
            <w:rFonts w:ascii="Times New Roman" w:hAnsi="Times New Roman" w:cs="Times New Roman"/>
            <w:color w:val="auto"/>
            <w:sz w:val="24"/>
            <w:szCs w:val="24"/>
            <w:u w:val="none"/>
            <w:shd w:val="clear" w:color="auto" w:fill="FFFFFF"/>
          </w:rPr>
          <w:t>SourceTree</w:t>
        </w:r>
      </w:hyperlink>
      <w:r w:rsidRPr="00522EEB">
        <w:rPr>
          <w:rFonts w:ascii="Times New Roman" w:hAnsi="Times New Roman" w:cs="Times New Roman"/>
          <w:sz w:val="24"/>
          <w:szCs w:val="24"/>
          <w:shd w:val="clear" w:color="auto" w:fill="FFFFFF"/>
        </w:rPr>
        <w:t> shown below.</w:t>
      </w:r>
    </w:p>
    <w:p w14:paraId="1CBA7264" w14:textId="55B2E3A0" w:rsidR="00522EEB" w:rsidRPr="00522EEB" w:rsidRDefault="00522EEB" w:rsidP="00184A11">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4AD344F8" wp14:editId="06D960AD">
            <wp:extent cx="6103088" cy="313304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67">
                      <a:extLst>
                        <a:ext uri="{28A0092B-C50C-407E-A947-70E740481C1C}">
                          <a14:useLocalDpi xmlns:a14="http://schemas.microsoft.com/office/drawing/2010/main" val="0"/>
                        </a:ext>
                      </a:extLst>
                    </a:blip>
                    <a:stretch>
                      <a:fillRect/>
                    </a:stretch>
                  </pic:blipFill>
                  <pic:spPr>
                    <a:xfrm>
                      <a:off x="0" y="0"/>
                      <a:ext cx="6175036" cy="3169984"/>
                    </a:xfrm>
                    <a:prstGeom prst="rect">
                      <a:avLst/>
                    </a:prstGeom>
                  </pic:spPr>
                </pic:pic>
              </a:graphicData>
            </a:graphic>
          </wp:inline>
        </w:drawing>
      </w:r>
    </w:p>
    <w:p w14:paraId="6CC600E0" w14:textId="60A14982" w:rsidR="000C1D71" w:rsidRPr="001D3F38" w:rsidRDefault="000C1D71" w:rsidP="00184A11">
      <w:pPr>
        <w:spacing w:line="360" w:lineRule="auto"/>
        <w:jc w:val="both"/>
        <w:rPr>
          <w:rFonts w:ascii="Times New Roman" w:hAnsi="Times New Roman" w:cs="Times New Roman"/>
          <w:i/>
          <w:iCs/>
          <w:color w:val="5B9BD5" w:themeColor="accent1"/>
          <w:sz w:val="24"/>
          <w:szCs w:val="24"/>
          <w:shd w:val="clear" w:color="auto" w:fill="FFFFFF"/>
        </w:rPr>
      </w:pPr>
      <w:r>
        <w:rPr>
          <w:rFonts w:ascii="Times New Roman" w:hAnsi="Times New Roman" w:cs="Times New Roman"/>
          <w:sz w:val="24"/>
          <w:szCs w:val="24"/>
          <w:shd w:val="clear" w:color="auto" w:fill="FFFFFF"/>
        </w:rPr>
        <w:t xml:space="preserve">Source: </w:t>
      </w:r>
      <w:hyperlink r:id="rId68" w:history="1">
        <w:r w:rsidRPr="001D3F38">
          <w:rPr>
            <w:rStyle w:val="Hyperlink"/>
            <w:rFonts w:ascii="Times New Roman" w:hAnsi="Times New Roman" w:cs="Times New Roman"/>
            <w:i/>
            <w:iCs/>
            <w:color w:val="5B9BD5" w:themeColor="accent1"/>
            <w:sz w:val="24"/>
            <w:szCs w:val="24"/>
            <w:shd w:val="clear" w:color="auto" w:fill="FFFFFF"/>
          </w:rPr>
          <w:t>https://www.nobledesktop.com/blog/what-is-git-and-why-should-you-use-it</w:t>
        </w:r>
      </w:hyperlink>
    </w:p>
    <w:p w14:paraId="75BC5DDE" w14:textId="268DEEF9" w:rsidR="001A5B13" w:rsidRDefault="001A5B13" w:rsidP="00184A11">
      <w:pPr>
        <w:spacing w:line="360" w:lineRule="auto"/>
        <w:jc w:val="both"/>
        <w:rPr>
          <w:rFonts w:ascii="Times New Roman" w:eastAsia="Times New Roman" w:hAnsi="Times New Roman" w:cs="Times New Roman"/>
          <w:b/>
          <w:bCs/>
          <w:sz w:val="24"/>
        </w:rPr>
      </w:pPr>
      <w:r w:rsidRPr="00522EEB">
        <w:rPr>
          <w:rFonts w:ascii="Times New Roman" w:eastAsia="Times New Roman" w:hAnsi="Times New Roman" w:cs="Times New Roman"/>
          <w:b/>
          <w:bCs/>
          <w:sz w:val="24"/>
        </w:rPr>
        <w:t>GitHub</w:t>
      </w:r>
    </w:p>
    <w:p w14:paraId="2E158BC4" w14:textId="21200936" w:rsidR="000C1D71" w:rsidRDefault="000C1D71" w:rsidP="00184A11">
      <w:pPr>
        <w:spacing w:line="360" w:lineRule="auto"/>
        <w:jc w:val="both"/>
        <w:rPr>
          <w:rFonts w:ascii="Times New Roman" w:hAnsi="Times New Roman" w:cs="Times New Roman"/>
          <w:sz w:val="24"/>
          <w:szCs w:val="24"/>
          <w:shd w:val="clear" w:color="auto" w:fill="FFFFFF"/>
        </w:rPr>
      </w:pPr>
      <w:r w:rsidRPr="000C1D71">
        <w:rPr>
          <w:rFonts w:ascii="Times New Roman" w:hAnsi="Times New Roman" w:cs="Times New Roman"/>
          <w:sz w:val="24"/>
          <w:szCs w:val="24"/>
          <w:shd w:val="clear" w:color="auto" w:fill="FFFFFF"/>
        </w:rPr>
        <w:t>GitHub</w:t>
      </w:r>
      <w:r w:rsidRPr="000C1D71">
        <w:rPr>
          <w:rStyle w:val="apple-converted-space"/>
          <w:rFonts w:ascii="Times New Roman" w:hAnsi="Times New Roman" w:cs="Times New Roman"/>
          <w:sz w:val="24"/>
          <w:szCs w:val="24"/>
          <w:shd w:val="clear" w:color="auto" w:fill="FFFFFF"/>
        </w:rPr>
        <w:t> </w:t>
      </w:r>
      <w:r w:rsidRPr="000C1D71">
        <w:rPr>
          <w:rFonts w:ascii="Times New Roman" w:hAnsi="Times New Roman" w:cs="Times New Roman"/>
          <w:sz w:val="24"/>
          <w:szCs w:val="24"/>
          <w:shd w:val="clear" w:color="auto" w:fill="FFFFFF"/>
        </w:rPr>
        <w:t>is a code hosting platform for version control and collaboration. It lets you and others work together on projects from anywhere</w:t>
      </w:r>
      <w:r>
        <w:rPr>
          <w:rFonts w:ascii="Times New Roman" w:hAnsi="Times New Roman" w:cs="Times New Roman"/>
          <w:sz w:val="24"/>
          <w:szCs w:val="24"/>
          <w:shd w:val="clear" w:color="auto" w:fill="FFFFFF"/>
        </w:rPr>
        <w:t>.</w:t>
      </w:r>
    </w:p>
    <w:p w14:paraId="2341C703" w14:textId="61F7F496" w:rsidR="000C2A38" w:rsidRPr="000C1D71" w:rsidRDefault="000C2A38" w:rsidP="00184A11">
      <w:pPr>
        <w:spacing w:line="360" w:lineRule="auto"/>
        <w:jc w:val="both"/>
        <w:rPr>
          <w:rFonts w:ascii="Times New Roman" w:eastAsia="Times New Roman" w:hAnsi="Times New Roman" w:cs="Times New Roman"/>
          <w:sz w:val="24"/>
          <w:szCs w:val="24"/>
        </w:rPr>
      </w:pPr>
      <w:r>
        <w:rPr>
          <w:rFonts w:ascii="Times New Roman" w:hAnsi="Times New Roman" w:cs="Times New Roman"/>
          <w:noProof/>
          <w:sz w:val="24"/>
          <w:szCs w:val="24"/>
          <w:shd w:val="clear" w:color="auto" w:fill="FFFFFF"/>
        </w:rPr>
        <w:lastRenderedPageBreak/>
        <w:drawing>
          <wp:inline distT="0" distB="0" distL="0" distR="0" wp14:anchorId="3750EB0A" wp14:editId="7D98569E">
            <wp:extent cx="1682279" cy="8763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69">
                      <a:extLst>
                        <a:ext uri="{28A0092B-C50C-407E-A947-70E740481C1C}">
                          <a14:useLocalDpi xmlns:a14="http://schemas.microsoft.com/office/drawing/2010/main" val="0"/>
                        </a:ext>
                      </a:extLst>
                    </a:blip>
                    <a:stretch>
                      <a:fillRect/>
                    </a:stretch>
                  </pic:blipFill>
                  <pic:spPr>
                    <a:xfrm>
                      <a:off x="0" y="0"/>
                      <a:ext cx="1732387" cy="902401"/>
                    </a:xfrm>
                    <a:prstGeom prst="rect">
                      <a:avLst/>
                    </a:prstGeom>
                  </pic:spPr>
                </pic:pic>
              </a:graphicData>
            </a:graphic>
          </wp:inline>
        </w:drawing>
      </w:r>
      <w:r>
        <w:rPr>
          <w:rFonts w:ascii="Times New Roman" w:hAnsi="Times New Roman" w:cs="Times New Roman"/>
          <w:sz w:val="24"/>
          <w:szCs w:val="24"/>
          <w:shd w:val="clear" w:color="auto" w:fill="FFFFFF"/>
        </w:rPr>
        <w:t xml:space="preserve">Source: </w:t>
      </w:r>
      <w:r w:rsidRPr="001D3F38">
        <w:rPr>
          <w:rFonts w:ascii="Times New Roman" w:hAnsi="Times New Roman" w:cs="Times New Roman"/>
          <w:i/>
          <w:iCs/>
          <w:color w:val="5B9BD5" w:themeColor="accent1"/>
          <w:sz w:val="24"/>
          <w:szCs w:val="24"/>
          <w:shd w:val="clear" w:color="auto" w:fill="FFFFFF"/>
        </w:rPr>
        <w:t>https://guides.github.com/activities/hello-world</w:t>
      </w:r>
      <w:r w:rsidRPr="001D3F38">
        <w:rPr>
          <w:rFonts w:ascii="Times New Roman" w:hAnsi="Times New Roman" w:cs="Times New Roman"/>
          <w:color w:val="5B9BD5" w:themeColor="accent1"/>
          <w:sz w:val="24"/>
          <w:szCs w:val="24"/>
          <w:shd w:val="clear" w:color="auto" w:fill="FFFFFF"/>
        </w:rPr>
        <w:t>/</w:t>
      </w:r>
    </w:p>
    <w:p w14:paraId="566A09BB" w14:textId="77777777" w:rsidR="000D6FB9" w:rsidRPr="009B6BD1" w:rsidRDefault="00056D37" w:rsidP="00184A11">
      <w:pPr>
        <w:spacing w:line="36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2.4.9 Structured Query Language (SQL)</w:t>
      </w:r>
    </w:p>
    <w:p w14:paraId="3D041CFB" w14:textId="4AE6A348" w:rsidR="000D6FB9" w:rsidRDefault="008E0BC2" w:rsidP="00184A11">
      <w:pPr>
        <w:spacing w:line="360" w:lineRule="auto"/>
        <w:jc w:val="both"/>
        <w:rPr>
          <w:rFonts w:ascii="Times New Roman" w:hAnsi="Times New Roman" w:cs="Times New Roman"/>
          <w:sz w:val="24"/>
          <w:szCs w:val="24"/>
          <w:shd w:val="clear" w:color="auto" w:fill="FFFFFF"/>
        </w:rPr>
      </w:pPr>
      <w:r>
        <w:rPr>
          <w:rFonts w:ascii="Times New Roman" w:hAnsi="Times New Roman" w:cs="Times New Roman"/>
          <w:noProof/>
          <w:sz w:val="24"/>
          <w:szCs w:val="24"/>
          <w:shd w:val="clear" w:color="auto" w:fill="FFFFFF"/>
        </w:rPr>
        <w:drawing>
          <wp:inline distT="0" distB="0" distL="0" distR="0" wp14:anchorId="0D12E198" wp14:editId="09E6DEDD">
            <wp:extent cx="818707" cy="818707"/>
            <wp:effectExtent l="0" t="0" r="635"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70" cstate="print">
                      <a:extLst>
                        <a:ext uri="{28A0092B-C50C-407E-A947-70E740481C1C}">
                          <a14:useLocalDpi xmlns:a14="http://schemas.microsoft.com/office/drawing/2010/main" val="0"/>
                        </a:ext>
                      </a:extLst>
                    </a:blip>
                    <a:stretch>
                      <a:fillRect/>
                    </a:stretch>
                  </pic:blipFill>
                  <pic:spPr>
                    <a:xfrm>
                      <a:off x="0" y="0"/>
                      <a:ext cx="837366" cy="837366"/>
                    </a:xfrm>
                    <a:prstGeom prst="rect">
                      <a:avLst/>
                    </a:prstGeom>
                  </pic:spPr>
                </pic:pic>
              </a:graphicData>
            </a:graphic>
          </wp:inline>
        </w:drawing>
      </w:r>
      <w:r w:rsidR="000C2A38" w:rsidRPr="000C2A38">
        <w:rPr>
          <w:rFonts w:ascii="Times New Roman" w:hAnsi="Times New Roman" w:cs="Times New Roman"/>
          <w:sz w:val="24"/>
          <w:szCs w:val="24"/>
          <w:shd w:val="clear" w:color="auto" w:fill="FFFFFF"/>
        </w:rPr>
        <w:t>SQL</w:t>
      </w:r>
      <w:r w:rsidR="000C2A38" w:rsidRPr="000C2A38">
        <w:rPr>
          <w:rStyle w:val="apple-converted-space"/>
          <w:rFonts w:ascii="Times New Roman" w:hAnsi="Times New Roman" w:cs="Times New Roman"/>
          <w:sz w:val="24"/>
          <w:szCs w:val="24"/>
          <w:shd w:val="clear" w:color="auto" w:fill="FFFFFF"/>
        </w:rPr>
        <w:t> </w:t>
      </w:r>
      <w:r w:rsidR="000C2A38" w:rsidRPr="000C2A38">
        <w:rPr>
          <w:rFonts w:ascii="Times New Roman" w:hAnsi="Times New Roman" w:cs="Times New Roman"/>
          <w:sz w:val="24"/>
          <w:szCs w:val="24"/>
          <w:shd w:val="clear" w:color="auto" w:fill="FFFFFF"/>
        </w:rPr>
        <w:t>is a standard language designed for managing data in relational database management system.</w:t>
      </w:r>
      <w:r w:rsidR="000C2A38" w:rsidRPr="000C2A38">
        <w:rPr>
          <w:rStyle w:val="apple-converted-space"/>
          <w:rFonts w:ascii="Times New Roman" w:hAnsi="Times New Roman" w:cs="Times New Roman"/>
          <w:sz w:val="24"/>
          <w:szCs w:val="24"/>
          <w:shd w:val="clear" w:color="auto" w:fill="FFFFFF"/>
        </w:rPr>
        <w:t> </w:t>
      </w:r>
      <w:r w:rsidR="000C2A38" w:rsidRPr="000C2A38">
        <w:rPr>
          <w:rFonts w:ascii="Times New Roman" w:hAnsi="Times New Roman" w:cs="Times New Roman"/>
          <w:sz w:val="24"/>
          <w:szCs w:val="24"/>
          <w:shd w:val="clear" w:color="auto" w:fill="FFFFFF"/>
        </w:rPr>
        <w:t>SQL</w:t>
      </w:r>
      <w:r w:rsidR="000C2A38" w:rsidRPr="000C2A38">
        <w:rPr>
          <w:rStyle w:val="apple-converted-space"/>
          <w:rFonts w:ascii="Times New Roman" w:hAnsi="Times New Roman" w:cs="Times New Roman"/>
          <w:sz w:val="24"/>
          <w:szCs w:val="24"/>
          <w:shd w:val="clear" w:color="auto" w:fill="FFFFFF"/>
        </w:rPr>
        <w:t> </w:t>
      </w:r>
      <w:r w:rsidR="000C2A38" w:rsidRPr="000C2A38">
        <w:rPr>
          <w:rFonts w:ascii="Times New Roman" w:hAnsi="Times New Roman" w:cs="Times New Roman"/>
          <w:sz w:val="24"/>
          <w:szCs w:val="24"/>
          <w:shd w:val="clear" w:color="auto" w:fill="FFFFFF"/>
        </w:rPr>
        <w:t>stands for Structured Query Language.</w:t>
      </w:r>
      <w:r w:rsidR="000C2A38" w:rsidRPr="000C2A38">
        <w:rPr>
          <w:rStyle w:val="apple-converted-space"/>
          <w:rFonts w:ascii="Times New Roman" w:hAnsi="Times New Roman" w:cs="Times New Roman"/>
          <w:sz w:val="24"/>
          <w:szCs w:val="24"/>
          <w:shd w:val="clear" w:color="auto" w:fill="FFFFFF"/>
        </w:rPr>
        <w:t> </w:t>
      </w:r>
      <w:r w:rsidR="000C2A38" w:rsidRPr="000C2A38">
        <w:rPr>
          <w:rFonts w:ascii="Times New Roman" w:hAnsi="Times New Roman" w:cs="Times New Roman"/>
          <w:sz w:val="24"/>
          <w:szCs w:val="24"/>
          <w:shd w:val="clear" w:color="auto" w:fill="FFFFFF"/>
        </w:rPr>
        <w:t>SQL</w:t>
      </w:r>
      <w:r w:rsidR="000C2A38" w:rsidRPr="000C2A38">
        <w:rPr>
          <w:rStyle w:val="apple-converted-space"/>
          <w:rFonts w:ascii="Times New Roman" w:hAnsi="Times New Roman" w:cs="Times New Roman"/>
          <w:sz w:val="24"/>
          <w:szCs w:val="24"/>
          <w:shd w:val="clear" w:color="auto" w:fill="FFFFFF"/>
        </w:rPr>
        <w:t> </w:t>
      </w:r>
      <w:r w:rsidR="000C2A38" w:rsidRPr="000C2A38">
        <w:rPr>
          <w:rFonts w:ascii="Times New Roman" w:hAnsi="Times New Roman" w:cs="Times New Roman"/>
          <w:sz w:val="24"/>
          <w:szCs w:val="24"/>
          <w:shd w:val="clear" w:color="auto" w:fill="FFFFFF"/>
        </w:rPr>
        <w:t>is a standard programming language specifically designed for storing, retrieving, managing or manipulating the data inside a relational database management system (RDBMS).</w:t>
      </w:r>
    </w:p>
    <w:p w14:paraId="7D213490" w14:textId="7572DC3C" w:rsidR="000C2A38" w:rsidRPr="000C2A38" w:rsidRDefault="000C2A38" w:rsidP="00184A11">
      <w:pPr>
        <w:spacing w:line="360" w:lineRule="auto"/>
        <w:jc w:val="both"/>
        <w:rPr>
          <w:rFonts w:ascii="Times New Roman" w:eastAsia="Times New Roman" w:hAnsi="Times New Roman" w:cs="Times New Roman"/>
          <w:sz w:val="24"/>
          <w:szCs w:val="24"/>
        </w:rPr>
      </w:pPr>
      <w:r>
        <w:rPr>
          <w:rFonts w:ascii="Times New Roman" w:hAnsi="Times New Roman" w:cs="Times New Roman"/>
          <w:sz w:val="24"/>
          <w:szCs w:val="24"/>
          <w:shd w:val="clear" w:color="auto" w:fill="FFFFFF"/>
        </w:rPr>
        <w:t xml:space="preserve">Source: </w:t>
      </w:r>
      <w:r w:rsidR="00135067" w:rsidRPr="001D3F38">
        <w:rPr>
          <w:rFonts w:ascii="Times New Roman" w:hAnsi="Times New Roman" w:cs="Times New Roman"/>
          <w:i/>
          <w:iCs/>
          <w:color w:val="5B9BD5" w:themeColor="accent1"/>
          <w:sz w:val="24"/>
          <w:szCs w:val="24"/>
          <w:shd w:val="clear" w:color="auto" w:fill="FFFFFF"/>
        </w:rPr>
        <w:t>https://www.tutorialrepublic.com/sql-tutorial/</w:t>
      </w:r>
    </w:p>
    <w:p w14:paraId="61D89F0D" w14:textId="705D4490" w:rsidR="000D6FB9" w:rsidRDefault="00056D37" w:rsidP="00184A11">
      <w:pPr>
        <w:spacing w:line="36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 xml:space="preserve">2.4.9 Bootstrap </w:t>
      </w:r>
    </w:p>
    <w:p w14:paraId="4E5A95B5" w14:textId="27C95DBA" w:rsidR="000D6FB9" w:rsidRPr="009B6BD1" w:rsidRDefault="001E32D3" w:rsidP="00184A11">
      <w:pPr>
        <w:spacing w:line="360" w:lineRule="auto"/>
        <w:jc w:val="both"/>
        <w:rPr>
          <w:rFonts w:ascii="Times New Roman" w:eastAsia="Times New Roman" w:hAnsi="Times New Roman" w:cs="Times New Roman"/>
          <w:sz w:val="24"/>
        </w:rPr>
      </w:pPr>
      <w:r>
        <w:rPr>
          <w:rFonts w:ascii="Times New Roman" w:eastAsia="Times New Roman" w:hAnsi="Times New Roman" w:cs="Times New Roman"/>
          <w:noProof/>
          <w:sz w:val="24"/>
        </w:rPr>
        <w:drawing>
          <wp:inline distT="0" distB="0" distL="0" distR="0" wp14:anchorId="731D80C2" wp14:editId="7AA86EDE">
            <wp:extent cx="996803" cy="797442"/>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71" cstate="print">
                      <a:extLst>
                        <a:ext uri="{28A0092B-C50C-407E-A947-70E740481C1C}">
                          <a14:useLocalDpi xmlns:a14="http://schemas.microsoft.com/office/drawing/2010/main" val="0"/>
                        </a:ext>
                      </a:extLst>
                    </a:blip>
                    <a:stretch>
                      <a:fillRect/>
                    </a:stretch>
                  </pic:blipFill>
                  <pic:spPr>
                    <a:xfrm>
                      <a:off x="0" y="0"/>
                      <a:ext cx="1022709" cy="818166"/>
                    </a:xfrm>
                    <a:prstGeom prst="rect">
                      <a:avLst/>
                    </a:prstGeom>
                  </pic:spPr>
                </pic:pic>
              </a:graphicData>
            </a:graphic>
          </wp:inline>
        </w:drawing>
      </w:r>
      <w:r w:rsidR="00056D37" w:rsidRPr="009B6BD1">
        <w:rPr>
          <w:rFonts w:ascii="Times New Roman" w:eastAsia="Times New Roman" w:hAnsi="Times New Roman" w:cs="Times New Roman"/>
          <w:sz w:val="24"/>
        </w:rPr>
        <w:t>Bootstrap is front-end web fra</w:t>
      </w:r>
      <w:r w:rsidR="007777CF" w:rsidRPr="009B6BD1">
        <w:rPr>
          <w:rFonts w:ascii="Times New Roman" w:eastAsia="Times New Roman" w:hAnsi="Times New Roman" w:cs="Times New Roman"/>
          <w:sz w:val="24"/>
        </w:rPr>
        <w:t>mework, which includes HTML,</w:t>
      </w:r>
      <w:r w:rsidR="00056D37" w:rsidRPr="009B6BD1">
        <w:rPr>
          <w:rFonts w:ascii="Times New Roman" w:eastAsia="Times New Roman" w:hAnsi="Times New Roman" w:cs="Times New Roman"/>
          <w:sz w:val="24"/>
        </w:rPr>
        <w:t xml:space="preserve"> CSS</w:t>
      </w:r>
      <w:r w:rsidR="007777CF" w:rsidRPr="009B6BD1">
        <w:rPr>
          <w:rFonts w:ascii="Times New Roman" w:eastAsia="Times New Roman" w:hAnsi="Times New Roman" w:cs="Times New Roman"/>
          <w:sz w:val="24"/>
        </w:rPr>
        <w:t>, and SCSS</w:t>
      </w:r>
      <w:r w:rsidR="00056D37" w:rsidRPr="009B6BD1">
        <w:rPr>
          <w:rFonts w:ascii="Times New Roman" w:eastAsia="Times New Roman" w:hAnsi="Times New Roman" w:cs="Times New Roman"/>
          <w:sz w:val="24"/>
        </w:rPr>
        <w:t xml:space="preserve"> based design templates for easier development.</w:t>
      </w:r>
    </w:p>
    <w:p w14:paraId="042E0E62" w14:textId="57C34B70" w:rsidR="000D6FB9" w:rsidRDefault="00056D37" w:rsidP="00184A11">
      <w:pPr>
        <w:spacing w:line="36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2</w:t>
      </w:r>
      <w:r w:rsidR="007777CF" w:rsidRPr="009B6BD1">
        <w:rPr>
          <w:rFonts w:ascii="Times New Roman" w:eastAsia="Times New Roman" w:hAnsi="Times New Roman" w:cs="Times New Roman"/>
          <w:b/>
          <w:sz w:val="24"/>
        </w:rPr>
        <w:t xml:space="preserve">.4.10 </w:t>
      </w:r>
      <w:r w:rsidR="001D3F38" w:rsidRPr="009B6BD1">
        <w:rPr>
          <w:rFonts w:ascii="Times New Roman" w:eastAsia="Times New Roman" w:hAnsi="Times New Roman" w:cs="Times New Roman"/>
          <w:b/>
          <w:sz w:val="24"/>
        </w:rPr>
        <w:t>jQuery</w:t>
      </w:r>
    </w:p>
    <w:p w14:paraId="7A31E5B8" w14:textId="5056DA2B" w:rsidR="0031372C" w:rsidRDefault="00D37029" w:rsidP="00184A11">
      <w:pPr>
        <w:spacing w:line="360" w:lineRule="auto"/>
        <w:jc w:val="both"/>
        <w:rPr>
          <w:rFonts w:ascii="Times New Roman" w:hAnsi="Times New Roman" w:cs="Times New Roman"/>
          <w:sz w:val="24"/>
          <w:szCs w:val="24"/>
          <w:shd w:val="clear" w:color="auto" w:fill="FFFFFF"/>
        </w:rPr>
      </w:pPr>
      <w:r>
        <w:rPr>
          <w:rFonts w:ascii="Times New Roman" w:hAnsi="Times New Roman" w:cs="Times New Roman"/>
          <w:noProof/>
          <w:sz w:val="24"/>
          <w:szCs w:val="24"/>
          <w:shd w:val="clear" w:color="auto" w:fill="FFFFFF"/>
        </w:rPr>
        <w:drawing>
          <wp:inline distT="0" distB="0" distL="0" distR="0" wp14:anchorId="2EFC7BD0" wp14:editId="568C22AF">
            <wp:extent cx="2275367" cy="55693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317644" cy="567278"/>
                    </a:xfrm>
                    <a:prstGeom prst="rect">
                      <a:avLst/>
                    </a:prstGeom>
                  </pic:spPr>
                </pic:pic>
              </a:graphicData>
            </a:graphic>
          </wp:inline>
        </w:drawing>
      </w:r>
      <w:r w:rsidR="0031372C" w:rsidRPr="00D37029">
        <w:rPr>
          <w:rFonts w:ascii="Times New Roman" w:hAnsi="Times New Roman" w:cs="Times New Roman"/>
          <w:sz w:val="24"/>
          <w:szCs w:val="24"/>
          <w:shd w:val="clear" w:color="auto" w:fill="FFFFFF"/>
        </w:rPr>
        <w:t>jQuery</w:t>
      </w:r>
      <w:r w:rsidR="0031372C" w:rsidRPr="00D37029">
        <w:rPr>
          <w:rStyle w:val="apple-converted-space"/>
          <w:rFonts w:ascii="Times New Roman" w:hAnsi="Times New Roman" w:cs="Times New Roman"/>
          <w:sz w:val="24"/>
          <w:szCs w:val="24"/>
          <w:shd w:val="clear" w:color="auto" w:fill="FFFFFF"/>
        </w:rPr>
        <w:t> </w:t>
      </w:r>
      <w:r w:rsidR="0031372C" w:rsidRPr="00D37029">
        <w:rPr>
          <w:rFonts w:ascii="Times New Roman" w:hAnsi="Times New Roman" w:cs="Times New Roman"/>
          <w:sz w:val="24"/>
          <w:szCs w:val="24"/>
          <w:shd w:val="clear" w:color="auto" w:fill="FFFFFF"/>
        </w:rPr>
        <w:t>is a lightweight, "write less, do more", JavaScript library. The purpose of jQuery</w:t>
      </w:r>
      <w:r w:rsidR="0031372C" w:rsidRPr="00D37029">
        <w:rPr>
          <w:rStyle w:val="apple-converted-space"/>
          <w:rFonts w:ascii="Times New Roman" w:hAnsi="Times New Roman" w:cs="Times New Roman"/>
          <w:sz w:val="24"/>
          <w:szCs w:val="24"/>
          <w:shd w:val="clear" w:color="auto" w:fill="FFFFFF"/>
        </w:rPr>
        <w:t> </w:t>
      </w:r>
      <w:r w:rsidR="0031372C" w:rsidRPr="00D37029">
        <w:rPr>
          <w:rFonts w:ascii="Times New Roman" w:hAnsi="Times New Roman" w:cs="Times New Roman"/>
          <w:sz w:val="24"/>
          <w:szCs w:val="24"/>
          <w:shd w:val="clear" w:color="auto" w:fill="FFFFFF"/>
        </w:rPr>
        <w:t>is to make it much easier to</w:t>
      </w:r>
      <w:r w:rsidR="0031372C" w:rsidRPr="00D37029">
        <w:rPr>
          <w:rStyle w:val="apple-converted-space"/>
          <w:rFonts w:ascii="Times New Roman" w:hAnsi="Times New Roman" w:cs="Times New Roman"/>
          <w:sz w:val="24"/>
          <w:szCs w:val="24"/>
          <w:shd w:val="clear" w:color="auto" w:fill="FFFFFF"/>
        </w:rPr>
        <w:t> </w:t>
      </w:r>
      <w:r w:rsidR="0031372C" w:rsidRPr="00D37029">
        <w:rPr>
          <w:rFonts w:ascii="Times New Roman" w:hAnsi="Times New Roman" w:cs="Times New Roman"/>
          <w:sz w:val="24"/>
          <w:szCs w:val="24"/>
          <w:shd w:val="clear" w:color="auto" w:fill="FFFFFF"/>
        </w:rPr>
        <w:t>use</w:t>
      </w:r>
      <w:r w:rsidR="0031372C" w:rsidRPr="00D37029">
        <w:rPr>
          <w:rStyle w:val="apple-converted-space"/>
          <w:rFonts w:ascii="Times New Roman" w:hAnsi="Times New Roman" w:cs="Times New Roman"/>
          <w:sz w:val="24"/>
          <w:szCs w:val="24"/>
          <w:shd w:val="clear" w:color="auto" w:fill="FFFFFF"/>
        </w:rPr>
        <w:t> </w:t>
      </w:r>
      <w:r w:rsidR="0031372C" w:rsidRPr="00D37029">
        <w:rPr>
          <w:rFonts w:ascii="Times New Roman" w:hAnsi="Times New Roman" w:cs="Times New Roman"/>
          <w:sz w:val="24"/>
          <w:szCs w:val="24"/>
          <w:shd w:val="clear" w:color="auto" w:fill="FFFFFF"/>
        </w:rPr>
        <w:t>JavaScript on your website.</w:t>
      </w:r>
      <w:r w:rsidR="0031372C" w:rsidRPr="00D37029">
        <w:rPr>
          <w:rStyle w:val="apple-converted-space"/>
          <w:rFonts w:ascii="Times New Roman" w:hAnsi="Times New Roman" w:cs="Times New Roman"/>
          <w:sz w:val="24"/>
          <w:szCs w:val="24"/>
          <w:shd w:val="clear" w:color="auto" w:fill="FFFFFF"/>
        </w:rPr>
        <w:t> </w:t>
      </w:r>
      <w:r w:rsidR="0031372C" w:rsidRPr="00D37029">
        <w:rPr>
          <w:rFonts w:ascii="Times New Roman" w:hAnsi="Times New Roman" w:cs="Times New Roman"/>
          <w:sz w:val="24"/>
          <w:szCs w:val="24"/>
          <w:shd w:val="clear" w:color="auto" w:fill="FFFFFF"/>
        </w:rPr>
        <w:t>jQuery takes a lot of common tasks that require many lines of JavaScript code to accomplish, and wraps them into methods that you can call with a single line of code.</w:t>
      </w:r>
    </w:p>
    <w:p w14:paraId="49510341" w14:textId="7E1A586D" w:rsidR="00D37029" w:rsidRPr="00D37029" w:rsidRDefault="00D37029" w:rsidP="00184A11">
      <w:pPr>
        <w:spacing w:line="360" w:lineRule="auto"/>
        <w:jc w:val="both"/>
        <w:rPr>
          <w:rFonts w:ascii="Times New Roman" w:eastAsia="Times New Roman" w:hAnsi="Times New Roman" w:cs="Times New Roman"/>
          <w:sz w:val="24"/>
          <w:szCs w:val="24"/>
        </w:rPr>
      </w:pPr>
      <w:r>
        <w:rPr>
          <w:rFonts w:ascii="Times New Roman" w:hAnsi="Times New Roman" w:cs="Times New Roman"/>
          <w:sz w:val="24"/>
          <w:szCs w:val="24"/>
          <w:shd w:val="clear" w:color="auto" w:fill="FFFFFF"/>
        </w:rPr>
        <w:t xml:space="preserve">Source: </w:t>
      </w:r>
      <w:r w:rsidRPr="00D37029">
        <w:rPr>
          <w:rFonts w:ascii="Times New Roman" w:hAnsi="Times New Roman" w:cs="Times New Roman"/>
          <w:i/>
          <w:iCs/>
          <w:color w:val="5B9BD5" w:themeColor="accent1"/>
          <w:sz w:val="24"/>
          <w:szCs w:val="24"/>
          <w:shd w:val="clear" w:color="auto" w:fill="FFFFFF"/>
        </w:rPr>
        <w:t>https://www.w3schools.com/jquery/jquery_intro.asp</w:t>
      </w:r>
    </w:p>
    <w:p w14:paraId="75EA7FF8" w14:textId="77777777" w:rsidR="000D6FB9" w:rsidRPr="009B6BD1" w:rsidRDefault="00056D37" w:rsidP="00184A11">
      <w:pPr>
        <w:spacing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b/>
          <w:sz w:val="24"/>
        </w:rPr>
        <w:t>2.4.11 SQL Injection</w:t>
      </w:r>
    </w:p>
    <w:p w14:paraId="64A134FD" w14:textId="35888361" w:rsidR="005D087F" w:rsidRDefault="005D087F" w:rsidP="00184A11">
      <w:pPr>
        <w:spacing w:line="360" w:lineRule="auto"/>
        <w:jc w:val="both"/>
        <w:rPr>
          <w:rFonts w:ascii="Times New Roman" w:hAnsi="Times New Roman" w:cs="Times New Roman"/>
          <w:sz w:val="24"/>
          <w:szCs w:val="24"/>
          <w:shd w:val="clear" w:color="auto" w:fill="FFFFFF"/>
        </w:rPr>
      </w:pPr>
      <w:r>
        <w:rPr>
          <w:rFonts w:ascii="Times New Roman" w:hAnsi="Times New Roman" w:cs="Times New Roman"/>
          <w:noProof/>
          <w:sz w:val="24"/>
          <w:szCs w:val="24"/>
          <w:shd w:val="clear" w:color="auto" w:fill="FFFFFF"/>
        </w:rPr>
        <w:lastRenderedPageBreak/>
        <w:drawing>
          <wp:inline distT="0" distB="0" distL="0" distR="0" wp14:anchorId="0BAD886A" wp14:editId="45DCD54C">
            <wp:extent cx="5901070" cy="3093018"/>
            <wp:effectExtent l="0" t="0" r="444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73">
                      <a:extLst>
                        <a:ext uri="{28A0092B-C50C-407E-A947-70E740481C1C}">
                          <a14:useLocalDpi xmlns:a14="http://schemas.microsoft.com/office/drawing/2010/main" val="0"/>
                        </a:ext>
                      </a:extLst>
                    </a:blip>
                    <a:stretch>
                      <a:fillRect/>
                    </a:stretch>
                  </pic:blipFill>
                  <pic:spPr>
                    <a:xfrm>
                      <a:off x="0" y="0"/>
                      <a:ext cx="6001631" cy="3145727"/>
                    </a:xfrm>
                    <a:prstGeom prst="rect">
                      <a:avLst/>
                    </a:prstGeom>
                  </pic:spPr>
                </pic:pic>
              </a:graphicData>
            </a:graphic>
          </wp:inline>
        </w:drawing>
      </w:r>
      <w:r w:rsidRPr="005D087F">
        <w:rPr>
          <w:rFonts w:ascii="Times New Roman" w:hAnsi="Times New Roman" w:cs="Times New Roman"/>
          <w:sz w:val="24"/>
          <w:szCs w:val="24"/>
          <w:shd w:val="clear" w:color="auto" w:fill="FFFFFF"/>
        </w:rPr>
        <w:t>SQL injection is a web security vulnerability that allows an attacker to interfere with the queries that an application makes to its database.</w:t>
      </w:r>
    </w:p>
    <w:p w14:paraId="512501DE" w14:textId="3E87DA05" w:rsidR="00201BE4" w:rsidRPr="005D087F" w:rsidRDefault="00201BE4" w:rsidP="00184A11">
      <w:pPr>
        <w:spacing w:line="360" w:lineRule="auto"/>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Source: </w:t>
      </w:r>
      <w:r w:rsidRPr="00201BE4">
        <w:rPr>
          <w:rFonts w:ascii="Times New Roman" w:hAnsi="Times New Roman" w:cs="Times New Roman"/>
          <w:i/>
          <w:iCs/>
          <w:color w:val="5B9BD5" w:themeColor="accent1"/>
          <w:sz w:val="24"/>
          <w:szCs w:val="24"/>
          <w:u w:val="single"/>
          <w:shd w:val="clear" w:color="auto" w:fill="FFFFFF"/>
        </w:rPr>
        <w:t>https://portswigger.net/web-security/sql-injection</w:t>
      </w:r>
    </w:p>
    <w:p w14:paraId="618B6FAB" w14:textId="137C96B1" w:rsidR="000D6FB9" w:rsidRDefault="00056D37" w:rsidP="00184A11">
      <w:pPr>
        <w:spacing w:line="36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2.5 DATABASE NOTIONS</w:t>
      </w:r>
    </w:p>
    <w:p w14:paraId="3D47CB63" w14:textId="77777777" w:rsidR="000D6FB9" w:rsidRPr="009B6BD1" w:rsidRDefault="00056D37" w:rsidP="00184A11">
      <w:pPr>
        <w:spacing w:line="36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2.5.1. Data</w:t>
      </w:r>
    </w:p>
    <w:p w14:paraId="3A770C10" w14:textId="0F9CB21A" w:rsidR="009224CC" w:rsidRDefault="009224CC" w:rsidP="00184A11">
      <w:pPr>
        <w:spacing w:line="360" w:lineRule="auto"/>
        <w:jc w:val="both"/>
        <w:rPr>
          <w:rFonts w:ascii="Times New Roman" w:hAnsi="Times New Roman" w:cs="Times New Roman"/>
          <w:sz w:val="24"/>
          <w:szCs w:val="24"/>
          <w:shd w:val="clear" w:color="auto" w:fill="FFFFFF"/>
        </w:rPr>
      </w:pPr>
      <w:r w:rsidRPr="009224CC">
        <w:rPr>
          <w:rFonts w:ascii="Times New Roman" w:hAnsi="Times New Roman" w:cs="Times New Roman"/>
          <w:sz w:val="24"/>
          <w:szCs w:val="24"/>
          <w:shd w:val="clear" w:color="auto" w:fill="FFFFFF"/>
        </w:rPr>
        <w:t>data</w:t>
      </w:r>
      <w:r w:rsidRPr="009224CC">
        <w:rPr>
          <w:rStyle w:val="apple-converted-space"/>
          <w:rFonts w:ascii="Times New Roman" w:hAnsi="Times New Roman" w:cs="Times New Roman"/>
          <w:sz w:val="24"/>
          <w:szCs w:val="24"/>
          <w:shd w:val="clear" w:color="auto" w:fill="FFFFFF"/>
        </w:rPr>
        <w:t> </w:t>
      </w:r>
      <w:r w:rsidRPr="009224CC">
        <w:rPr>
          <w:rFonts w:ascii="Times New Roman" w:hAnsi="Times New Roman" w:cs="Times New Roman"/>
          <w:sz w:val="24"/>
          <w:szCs w:val="24"/>
          <w:shd w:val="clear" w:color="auto" w:fill="FFFFFF"/>
        </w:rPr>
        <w:t>is information processed or stored by a</w:t>
      </w:r>
      <w:r w:rsidRPr="009224CC">
        <w:rPr>
          <w:rStyle w:val="apple-converted-space"/>
          <w:rFonts w:ascii="Times New Roman" w:hAnsi="Times New Roman" w:cs="Times New Roman"/>
          <w:sz w:val="24"/>
          <w:szCs w:val="24"/>
          <w:shd w:val="clear" w:color="auto" w:fill="FFFFFF"/>
        </w:rPr>
        <w:t> </w:t>
      </w:r>
      <w:r w:rsidRPr="009224CC">
        <w:rPr>
          <w:rFonts w:ascii="Times New Roman" w:hAnsi="Times New Roman" w:cs="Times New Roman"/>
          <w:sz w:val="24"/>
          <w:szCs w:val="24"/>
          <w:shd w:val="clear" w:color="auto" w:fill="FFFFFF"/>
        </w:rPr>
        <w:t>computer. This information may be in the form of text documents, images, audio clips, software programs, or other types of</w:t>
      </w:r>
      <w:r w:rsidRPr="009224CC">
        <w:rPr>
          <w:rStyle w:val="apple-converted-space"/>
          <w:rFonts w:ascii="Times New Roman" w:hAnsi="Times New Roman" w:cs="Times New Roman"/>
          <w:sz w:val="24"/>
          <w:szCs w:val="24"/>
          <w:shd w:val="clear" w:color="auto" w:fill="FFFFFF"/>
        </w:rPr>
        <w:t> </w:t>
      </w:r>
      <w:r w:rsidRPr="009224CC">
        <w:rPr>
          <w:rFonts w:ascii="Times New Roman" w:hAnsi="Times New Roman" w:cs="Times New Roman"/>
          <w:sz w:val="24"/>
          <w:szCs w:val="24"/>
          <w:shd w:val="clear" w:color="auto" w:fill="FFFFFF"/>
        </w:rPr>
        <w:t>data</w:t>
      </w:r>
      <w:r>
        <w:rPr>
          <w:rFonts w:ascii="Times New Roman" w:hAnsi="Times New Roman" w:cs="Times New Roman"/>
          <w:sz w:val="24"/>
          <w:szCs w:val="24"/>
          <w:shd w:val="clear" w:color="auto" w:fill="FFFFFF"/>
        </w:rPr>
        <w:t>.</w:t>
      </w:r>
    </w:p>
    <w:p w14:paraId="096953B5" w14:textId="7BAF9FCE" w:rsidR="009224CC" w:rsidRPr="009224CC" w:rsidRDefault="009224CC" w:rsidP="00184A11">
      <w:pPr>
        <w:spacing w:line="360" w:lineRule="auto"/>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Source: </w:t>
      </w:r>
      <w:r w:rsidRPr="009224CC">
        <w:rPr>
          <w:rFonts w:ascii="Times New Roman" w:hAnsi="Times New Roman" w:cs="Times New Roman"/>
          <w:i/>
          <w:iCs/>
          <w:color w:val="5B9BD5" w:themeColor="accent1"/>
          <w:sz w:val="24"/>
          <w:szCs w:val="24"/>
          <w:u w:val="single"/>
          <w:shd w:val="clear" w:color="auto" w:fill="FFFFFF"/>
        </w:rPr>
        <w:t>https://techterms.com/definition/data</w:t>
      </w:r>
    </w:p>
    <w:p w14:paraId="23496852" w14:textId="505B18DE" w:rsidR="000D6FB9" w:rsidRPr="009B6BD1" w:rsidRDefault="00056D37" w:rsidP="00184A11">
      <w:pPr>
        <w:spacing w:line="36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2.5.2. Database</w:t>
      </w:r>
    </w:p>
    <w:p w14:paraId="1D478820" w14:textId="77777777" w:rsidR="009224CC" w:rsidRDefault="009224CC" w:rsidP="00184A11">
      <w:pPr>
        <w:spacing w:line="360" w:lineRule="auto"/>
        <w:jc w:val="both"/>
        <w:rPr>
          <w:rFonts w:ascii="Times New Roman" w:eastAsia="Times New Roman" w:hAnsi="Times New Roman" w:cs="Times New Roman"/>
          <w:b/>
          <w:sz w:val="24"/>
        </w:rPr>
      </w:pPr>
      <w:r>
        <w:rPr>
          <w:rFonts w:ascii="Times New Roman" w:eastAsia="Times New Roman" w:hAnsi="Times New Roman" w:cs="Times New Roman"/>
          <w:b/>
          <w:noProof/>
          <w:sz w:val="24"/>
        </w:rPr>
        <w:lastRenderedPageBreak/>
        <w:drawing>
          <wp:inline distT="0" distB="0" distL="0" distR="0" wp14:anchorId="5216313B" wp14:editId="386B8CF6">
            <wp:extent cx="5943541" cy="3150840"/>
            <wp:effectExtent l="0" t="0" r="63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74">
                      <a:extLst>
                        <a:ext uri="{28A0092B-C50C-407E-A947-70E740481C1C}">
                          <a14:useLocalDpi xmlns:a14="http://schemas.microsoft.com/office/drawing/2010/main" val="0"/>
                        </a:ext>
                      </a:extLst>
                    </a:blip>
                    <a:stretch>
                      <a:fillRect/>
                    </a:stretch>
                  </pic:blipFill>
                  <pic:spPr>
                    <a:xfrm>
                      <a:off x="0" y="0"/>
                      <a:ext cx="6185738" cy="3279236"/>
                    </a:xfrm>
                    <a:prstGeom prst="rect">
                      <a:avLst/>
                    </a:prstGeom>
                  </pic:spPr>
                </pic:pic>
              </a:graphicData>
            </a:graphic>
          </wp:inline>
        </w:drawing>
      </w:r>
    </w:p>
    <w:p w14:paraId="5C3E036C" w14:textId="77777777" w:rsidR="009224CC" w:rsidRPr="009224CC" w:rsidRDefault="009224CC" w:rsidP="00184A11">
      <w:pPr>
        <w:spacing w:line="360" w:lineRule="auto"/>
        <w:jc w:val="both"/>
        <w:rPr>
          <w:rFonts w:ascii="Times New Roman" w:eastAsia="Times New Roman" w:hAnsi="Times New Roman" w:cs="Times New Roman"/>
          <w:sz w:val="24"/>
          <w:szCs w:val="24"/>
        </w:rPr>
      </w:pPr>
      <w:r w:rsidRPr="009224CC">
        <w:rPr>
          <w:rFonts w:ascii="Times New Roman" w:hAnsi="Times New Roman" w:cs="Times New Roman"/>
          <w:sz w:val="24"/>
          <w:szCs w:val="24"/>
          <w:shd w:val="clear" w:color="auto" w:fill="FFFFFF"/>
        </w:rPr>
        <w:t>A</w:t>
      </w:r>
      <w:r w:rsidRPr="009224CC">
        <w:rPr>
          <w:rStyle w:val="apple-converted-space"/>
          <w:rFonts w:ascii="Times New Roman" w:hAnsi="Times New Roman" w:cs="Times New Roman"/>
          <w:sz w:val="24"/>
          <w:szCs w:val="24"/>
          <w:shd w:val="clear" w:color="auto" w:fill="FFFFFF"/>
        </w:rPr>
        <w:t> </w:t>
      </w:r>
      <w:r w:rsidRPr="009224CC">
        <w:rPr>
          <w:rFonts w:ascii="Times New Roman" w:hAnsi="Times New Roman" w:cs="Times New Roman"/>
          <w:sz w:val="24"/>
          <w:szCs w:val="24"/>
          <w:shd w:val="clear" w:color="auto" w:fill="FFFFFF"/>
        </w:rPr>
        <w:t>database</w:t>
      </w:r>
      <w:r w:rsidRPr="009224CC">
        <w:rPr>
          <w:rStyle w:val="apple-converted-space"/>
          <w:rFonts w:ascii="Times New Roman" w:hAnsi="Times New Roman" w:cs="Times New Roman"/>
          <w:sz w:val="24"/>
          <w:szCs w:val="24"/>
          <w:shd w:val="clear" w:color="auto" w:fill="FFFFFF"/>
        </w:rPr>
        <w:t> </w:t>
      </w:r>
      <w:r w:rsidRPr="009224CC">
        <w:rPr>
          <w:rFonts w:ascii="Times New Roman" w:hAnsi="Times New Roman" w:cs="Times New Roman"/>
          <w:sz w:val="24"/>
          <w:szCs w:val="24"/>
          <w:shd w:val="clear" w:color="auto" w:fill="FFFFFF"/>
        </w:rPr>
        <w:t>is an organized collection of structured information, or data, typically stored electronically in a computer system. ... The data can then be easily accessed, managed, modified, updated, controlled, and organized. Most databases</w:t>
      </w:r>
      <w:r w:rsidRPr="009224CC">
        <w:rPr>
          <w:rStyle w:val="apple-converted-space"/>
          <w:rFonts w:ascii="Times New Roman" w:hAnsi="Times New Roman" w:cs="Times New Roman"/>
          <w:sz w:val="24"/>
          <w:szCs w:val="24"/>
          <w:shd w:val="clear" w:color="auto" w:fill="FFFFFF"/>
        </w:rPr>
        <w:t> </w:t>
      </w:r>
      <w:r w:rsidRPr="009224CC">
        <w:rPr>
          <w:rFonts w:ascii="Times New Roman" w:hAnsi="Times New Roman" w:cs="Times New Roman"/>
          <w:sz w:val="24"/>
          <w:szCs w:val="24"/>
          <w:shd w:val="clear" w:color="auto" w:fill="FFFFFF"/>
        </w:rPr>
        <w:t>use structured query language (SQL) for writing and querying data.</w:t>
      </w:r>
    </w:p>
    <w:p w14:paraId="29F7F2C9" w14:textId="77777777" w:rsidR="000D6FB9" w:rsidRPr="009B6BD1" w:rsidRDefault="00056D37" w:rsidP="00184A11">
      <w:pPr>
        <w:spacing w:line="36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 xml:space="preserve"> 2.5.3 Database management system (DBMS)</w:t>
      </w:r>
    </w:p>
    <w:p w14:paraId="2829DFB7" w14:textId="77777777" w:rsidR="000D6FB9" w:rsidRPr="009B6BD1" w:rsidRDefault="00056D37" w:rsidP="00184A11">
      <w:pPr>
        <w:spacing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 Database management system (DBMS) is system software for creating and managing databases. The DBMS provides users and programmers with a systematic way to create, retrieve, update and manage data.</w:t>
      </w:r>
    </w:p>
    <w:p w14:paraId="69782906" w14:textId="77777777" w:rsidR="000D6FB9" w:rsidRPr="009B6BD1" w:rsidRDefault="00056D37" w:rsidP="00184A11">
      <w:pPr>
        <w:spacing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b/>
          <w:sz w:val="24"/>
        </w:rPr>
        <w:t>2.5.4 Records in database management systems</w:t>
      </w:r>
    </w:p>
    <w:p w14:paraId="41CAB833" w14:textId="77777777" w:rsidR="000D6FB9" w:rsidRPr="009B6BD1" w:rsidRDefault="00056D37" w:rsidP="00184A11">
      <w:pPr>
        <w:spacing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A record is a complete set of information. Records are composed of field, each of which contains one item of information. </w:t>
      </w:r>
    </w:p>
    <w:p w14:paraId="19096162" w14:textId="77777777" w:rsidR="000D6FB9" w:rsidRPr="009B6BD1" w:rsidRDefault="000D6FB9" w:rsidP="00184A11">
      <w:pPr>
        <w:spacing w:line="360" w:lineRule="auto"/>
        <w:jc w:val="both"/>
        <w:rPr>
          <w:rFonts w:ascii="Times New Roman" w:eastAsia="Times New Roman" w:hAnsi="Times New Roman" w:cs="Times New Roman"/>
          <w:sz w:val="24"/>
        </w:rPr>
      </w:pPr>
    </w:p>
    <w:p w14:paraId="17E9B2D0" w14:textId="77777777" w:rsidR="000D6FB9" w:rsidRPr="009B6BD1" w:rsidRDefault="000D6FB9" w:rsidP="00184A11">
      <w:pPr>
        <w:spacing w:line="360" w:lineRule="auto"/>
        <w:jc w:val="both"/>
        <w:rPr>
          <w:rFonts w:ascii="Times New Roman" w:eastAsia="Times New Roman" w:hAnsi="Times New Roman" w:cs="Times New Roman"/>
          <w:sz w:val="24"/>
        </w:rPr>
      </w:pPr>
    </w:p>
    <w:p w14:paraId="7B7D909A" w14:textId="77777777" w:rsidR="000D6FB9" w:rsidRPr="009B6BD1" w:rsidRDefault="000D6FB9" w:rsidP="00184A11">
      <w:pPr>
        <w:spacing w:line="360" w:lineRule="auto"/>
        <w:jc w:val="both"/>
        <w:rPr>
          <w:rFonts w:ascii="Times New Roman" w:eastAsia="Times New Roman" w:hAnsi="Times New Roman" w:cs="Times New Roman"/>
          <w:sz w:val="24"/>
        </w:rPr>
      </w:pPr>
    </w:p>
    <w:p w14:paraId="7E2799CF" w14:textId="77777777" w:rsidR="00D16873" w:rsidRDefault="00D16873" w:rsidP="00184A11">
      <w:pPr>
        <w:autoSpaceDE w:val="0"/>
        <w:autoSpaceDN w:val="0"/>
        <w:adjustRightInd w:val="0"/>
        <w:spacing w:after="0" w:line="360" w:lineRule="auto"/>
        <w:jc w:val="both"/>
        <w:rPr>
          <w:rFonts w:ascii="Times New Roman" w:hAnsi="Times New Roman" w:cs="Times New Roman"/>
          <w:b/>
          <w:bCs/>
          <w:sz w:val="36"/>
          <w:szCs w:val="36"/>
        </w:rPr>
      </w:pPr>
    </w:p>
    <w:p w14:paraId="6BCF4EC1" w14:textId="5044929C" w:rsidR="00725964" w:rsidRPr="009B6BD1" w:rsidRDefault="00725964" w:rsidP="00184A11">
      <w:pPr>
        <w:autoSpaceDE w:val="0"/>
        <w:autoSpaceDN w:val="0"/>
        <w:adjustRightInd w:val="0"/>
        <w:spacing w:after="0" w:line="360" w:lineRule="auto"/>
        <w:jc w:val="both"/>
        <w:rPr>
          <w:rFonts w:ascii="Times New Roman" w:hAnsi="Times New Roman" w:cs="Times New Roman"/>
          <w:b/>
          <w:bCs/>
          <w:sz w:val="36"/>
          <w:szCs w:val="36"/>
        </w:rPr>
      </w:pPr>
      <w:r w:rsidRPr="009B6BD1">
        <w:rPr>
          <w:rFonts w:ascii="Times New Roman" w:hAnsi="Times New Roman" w:cs="Times New Roman"/>
          <w:b/>
          <w:bCs/>
          <w:sz w:val="36"/>
          <w:szCs w:val="36"/>
        </w:rPr>
        <w:t>CHAP 2: METHODOLOGY</w:t>
      </w:r>
    </w:p>
    <w:p w14:paraId="0B0D3D26" w14:textId="77777777" w:rsidR="00725964" w:rsidRPr="009B6BD1" w:rsidRDefault="00725964" w:rsidP="00184A11">
      <w:pPr>
        <w:autoSpaceDE w:val="0"/>
        <w:autoSpaceDN w:val="0"/>
        <w:adjustRightInd w:val="0"/>
        <w:spacing w:after="0" w:line="360" w:lineRule="auto"/>
        <w:jc w:val="both"/>
        <w:rPr>
          <w:rFonts w:ascii="Times New Roman" w:hAnsi="Times New Roman" w:cs="Times New Roman"/>
          <w:b/>
          <w:bCs/>
          <w:sz w:val="28"/>
          <w:szCs w:val="28"/>
        </w:rPr>
      </w:pPr>
      <w:r w:rsidRPr="009B6BD1">
        <w:rPr>
          <w:rFonts w:ascii="Times New Roman" w:hAnsi="Times New Roman" w:cs="Times New Roman"/>
          <w:b/>
          <w:bCs/>
          <w:sz w:val="28"/>
          <w:szCs w:val="28"/>
        </w:rPr>
        <w:t>2.3.1 METHODOLOGICAL APPROACH</w:t>
      </w:r>
    </w:p>
    <w:p w14:paraId="15EF982D" w14:textId="77777777" w:rsidR="00725964" w:rsidRPr="009B6BD1" w:rsidRDefault="00725964" w:rsidP="00184A11">
      <w:pPr>
        <w:autoSpaceDE w:val="0"/>
        <w:autoSpaceDN w:val="0"/>
        <w:adjustRightInd w:val="0"/>
        <w:spacing w:after="0" w:line="360" w:lineRule="auto"/>
        <w:jc w:val="both"/>
        <w:rPr>
          <w:rFonts w:ascii="Times New Roman" w:hAnsi="Times New Roman" w:cs="Times New Roman"/>
          <w:sz w:val="24"/>
          <w:szCs w:val="24"/>
        </w:rPr>
      </w:pPr>
      <w:r w:rsidRPr="009B6BD1">
        <w:rPr>
          <w:rFonts w:ascii="Times New Roman" w:hAnsi="Times New Roman" w:cs="Times New Roman"/>
          <w:sz w:val="24"/>
          <w:szCs w:val="24"/>
        </w:rPr>
        <w:lastRenderedPageBreak/>
        <w:t>Achieving such a scientific work is not in a blink of eyes, it results from research methodology and techniques.</w:t>
      </w:r>
    </w:p>
    <w:p w14:paraId="23ADA0C2" w14:textId="77777777" w:rsidR="00725964" w:rsidRPr="009B6BD1" w:rsidRDefault="00725964" w:rsidP="00184A11">
      <w:pPr>
        <w:autoSpaceDE w:val="0"/>
        <w:autoSpaceDN w:val="0"/>
        <w:adjustRightInd w:val="0"/>
        <w:spacing w:after="0" w:line="360" w:lineRule="auto"/>
        <w:jc w:val="both"/>
        <w:rPr>
          <w:rFonts w:ascii="Times New Roman" w:hAnsi="Times New Roman" w:cs="Times New Roman"/>
          <w:b/>
          <w:bCs/>
          <w:sz w:val="28"/>
          <w:szCs w:val="28"/>
        </w:rPr>
      </w:pPr>
      <w:r w:rsidRPr="009B6BD1">
        <w:rPr>
          <w:rFonts w:ascii="Times New Roman" w:hAnsi="Times New Roman" w:cs="Times New Roman"/>
          <w:b/>
          <w:bCs/>
          <w:sz w:val="28"/>
          <w:szCs w:val="28"/>
        </w:rPr>
        <w:t>2.3.1 Data collection methodology</w:t>
      </w:r>
    </w:p>
    <w:p w14:paraId="56FD04F9" w14:textId="0E9699BE" w:rsidR="00725964" w:rsidRPr="009B6BD1" w:rsidRDefault="00725964" w:rsidP="00184A11">
      <w:pPr>
        <w:autoSpaceDE w:val="0"/>
        <w:autoSpaceDN w:val="0"/>
        <w:adjustRightInd w:val="0"/>
        <w:spacing w:after="0" w:line="360" w:lineRule="auto"/>
        <w:jc w:val="both"/>
        <w:rPr>
          <w:rFonts w:ascii="Times New Roman" w:hAnsi="Times New Roman" w:cs="Times New Roman"/>
          <w:sz w:val="24"/>
          <w:szCs w:val="24"/>
        </w:rPr>
      </w:pPr>
      <w:r w:rsidRPr="009B6BD1">
        <w:rPr>
          <w:rFonts w:ascii="Times New Roman" w:hAnsi="Times New Roman" w:cs="Times New Roman"/>
          <w:sz w:val="24"/>
          <w:szCs w:val="24"/>
        </w:rPr>
        <w:t xml:space="preserve">During the development of this </w:t>
      </w:r>
      <w:r w:rsidR="00EE1BB1" w:rsidRPr="009B6BD1">
        <w:rPr>
          <w:rFonts w:ascii="Times New Roman" w:hAnsi="Times New Roman" w:cs="Times New Roman"/>
          <w:sz w:val="24"/>
          <w:szCs w:val="24"/>
        </w:rPr>
        <w:t>project,</w:t>
      </w:r>
      <w:r w:rsidRPr="009B6BD1">
        <w:rPr>
          <w:rFonts w:ascii="Times New Roman" w:hAnsi="Times New Roman" w:cs="Times New Roman"/>
          <w:sz w:val="24"/>
          <w:szCs w:val="24"/>
        </w:rPr>
        <w:t xml:space="preserve"> we use the “Structure Systems Analysis and Design</w:t>
      </w:r>
    </w:p>
    <w:p w14:paraId="43B49DC6" w14:textId="77777777" w:rsidR="00725964" w:rsidRPr="009B6BD1" w:rsidRDefault="00725964" w:rsidP="00184A11">
      <w:pPr>
        <w:autoSpaceDE w:val="0"/>
        <w:autoSpaceDN w:val="0"/>
        <w:adjustRightInd w:val="0"/>
        <w:spacing w:after="0" w:line="360" w:lineRule="auto"/>
        <w:jc w:val="both"/>
        <w:rPr>
          <w:rFonts w:ascii="Times New Roman" w:hAnsi="Times New Roman" w:cs="Times New Roman"/>
          <w:sz w:val="24"/>
          <w:szCs w:val="24"/>
        </w:rPr>
      </w:pPr>
      <w:r w:rsidRPr="009B6BD1">
        <w:rPr>
          <w:rFonts w:ascii="Times New Roman" w:hAnsi="Times New Roman" w:cs="Times New Roman"/>
          <w:sz w:val="24"/>
          <w:szCs w:val="24"/>
        </w:rPr>
        <w:t>Methodology (</w:t>
      </w:r>
      <w:r w:rsidRPr="009B6BD1">
        <w:rPr>
          <w:rFonts w:ascii="Times New Roman" w:hAnsi="Times New Roman" w:cs="Times New Roman"/>
          <w:b/>
          <w:bCs/>
          <w:sz w:val="24"/>
          <w:szCs w:val="24"/>
        </w:rPr>
        <w:t>SSADM</w:t>
      </w:r>
      <w:r w:rsidRPr="009B6BD1">
        <w:rPr>
          <w:rFonts w:ascii="Times New Roman" w:hAnsi="Times New Roman" w:cs="Times New Roman"/>
          <w:sz w:val="24"/>
          <w:szCs w:val="24"/>
        </w:rPr>
        <w:t>)”.</w:t>
      </w:r>
    </w:p>
    <w:p w14:paraId="03157C31" w14:textId="77777777" w:rsidR="00725964" w:rsidRPr="009B6BD1" w:rsidRDefault="00725964" w:rsidP="00184A11">
      <w:pPr>
        <w:autoSpaceDE w:val="0"/>
        <w:autoSpaceDN w:val="0"/>
        <w:adjustRightInd w:val="0"/>
        <w:spacing w:after="0" w:line="360" w:lineRule="auto"/>
        <w:jc w:val="both"/>
        <w:rPr>
          <w:rFonts w:ascii="Times New Roman" w:hAnsi="Times New Roman" w:cs="Times New Roman"/>
          <w:b/>
          <w:bCs/>
          <w:sz w:val="24"/>
          <w:szCs w:val="24"/>
        </w:rPr>
      </w:pPr>
    </w:p>
    <w:p w14:paraId="6A4A0D4F" w14:textId="77777777" w:rsidR="00725964" w:rsidRPr="009B6BD1" w:rsidRDefault="00725964" w:rsidP="00184A11">
      <w:pPr>
        <w:autoSpaceDE w:val="0"/>
        <w:autoSpaceDN w:val="0"/>
        <w:adjustRightInd w:val="0"/>
        <w:spacing w:after="0" w:line="360" w:lineRule="auto"/>
        <w:jc w:val="both"/>
        <w:rPr>
          <w:rFonts w:ascii="Times New Roman" w:hAnsi="Times New Roman" w:cs="Times New Roman"/>
          <w:b/>
          <w:bCs/>
          <w:sz w:val="28"/>
          <w:szCs w:val="28"/>
        </w:rPr>
      </w:pPr>
      <w:r w:rsidRPr="009B6BD1">
        <w:rPr>
          <w:rFonts w:ascii="Times New Roman" w:hAnsi="Times New Roman" w:cs="Times New Roman"/>
          <w:b/>
          <w:bCs/>
          <w:sz w:val="28"/>
          <w:szCs w:val="28"/>
        </w:rPr>
        <w:t>2.3.2 Data collection Techniques</w:t>
      </w:r>
    </w:p>
    <w:p w14:paraId="35ED81AB" w14:textId="77777777" w:rsidR="00725964" w:rsidRPr="009B6BD1" w:rsidRDefault="00725964" w:rsidP="00184A11">
      <w:pPr>
        <w:autoSpaceDE w:val="0"/>
        <w:autoSpaceDN w:val="0"/>
        <w:adjustRightInd w:val="0"/>
        <w:spacing w:after="0" w:line="360" w:lineRule="auto"/>
        <w:jc w:val="both"/>
        <w:rPr>
          <w:rFonts w:ascii="Times New Roman" w:hAnsi="Times New Roman" w:cs="Times New Roman"/>
          <w:sz w:val="24"/>
          <w:szCs w:val="24"/>
        </w:rPr>
      </w:pPr>
      <w:r w:rsidRPr="009B6BD1">
        <w:rPr>
          <w:rFonts w:ascii="Times New Roman" w:hAnsi="Times New Roman" w:cs="Times New Roman"/>
          <w:sz w:val="24"/>
          <w:szCs w:val="24"/>
        </w:rPr>
        <w:t>To get data collected, we have used observation, interview and documentation.</w:t>
      </w:r>
    </w:p>
    <w:p w14:paraId="73945229" w14:textId="77777777" w:rsidR="00725964" w:rsidRPr="009B6BD1" w:rsidRDefault="009A7BDA" w:rsidP="00184A11">
      <w:pPr>
        <w:pStyle w:val="ListParagraph"/>
        <w:numPr>
          <w:ilvl w:val="0"/>
          <w:numId w:val="27"/>
        </w:numPr>
        <w:autoSpaceDE w:val="0"/>
        <w:autoSpaceDN w:val="0"/>
        <w:adjustRightInd w:val="0"/>
        <w:spacing w:after="0" w:line="360" w:lineRule="auto"/>
        <w:jc w:val="both"/>
        <w:rPr>
          <w:rFonts w:ascii="Times New Roman" w:hAnsi="Times New Roman" w:cs="Times New Roman"/>
          <w:b/>
          <w:color w:val="000000"/>
          <w:sz w:val="28"/>
          <w:szCs w:val="28"/>
        </w:rPr>
      </w:pPr>
      <w:r w:rsidRPr="009B6BD1">
        <w:rPr>
          <w:rFonts w:ascii="Times New Roman" w:hAnsi="Times New Roman" w:cs="Times New Roman"/>
          <w:b/>
          <w:color w:val="000000"/>
          <w:sz w:val="28"/>
          <w:szCs w:val="28"/>
        </w:rPr>
        <w:t>Interview</w:t>
      </w:r>
    </w:p>
    <w:p w14:paraId="1C20F552" w14:textId="77777777" w:rsidR="009856CB" w:rsidRPr="009B6BD1" w:rsidRDefault="009856CB" w:rsidP="00184A11">
      <w:pPr>
        <w:autoSpaceDE w:val="0"/>
        <w:autoSpaceDN w:val="0"/>
        <w:adjustRightInd w:val="0"/>
        <w:spacing w:after="0" w:line="360" w:lineRule="auto"/>
        <w:jc w:val="both"/>
        <w:rPr>
          <w:rFonts w:ascii="Times New Roman" w:hAnsi="Times New Roman" w:cs="Times New Roman"/>
          <w:color w:val="000000"/>
          <w:sz w:val="24"/>
          <w:szCs w:val="24"/>
        </w:rPr>
      </w:pPr>
      <w:r w:rsidRPr="009B6BD1">
        <w:rPr>
          <w:rFonts w:ascii="Times New Roman" w:hAnsi="Times New Roman" w:cs="Times New Roman"/>
          <w:color w:val="000000"/>
          <w:sz w:val="24"/>
          <w:szCs w:val="24"/>
        </w:rPr>
        <w:t>The nature of this work requires meeting with daily users of secured doors depending on the places where they apply it. Interviews will be done with them to acquire more information depending on their experiences.</w:t>
      </w:r>
    </w:p>
    <w:p w14:paraId="376FF92C" w14:textId="77777777" w:rsidR="00725964" w:rsidRPr="009B6BD1" w:rsidRDefault="00725964" w:rsidP="00184A11">
      <w:pPr>
        <w:pStyle w:val="ListParagraph"/>
        <w:numPr>
          <w:ilvl w:val="0"/>
          <w:numId w:val="24"/>
        </w:numPr>
        <w:autoSpaceDE w:val="0"/>
        <w:autoSpaceDN w:val="0"/>
        <w:adjustRightInd w:val="0"/>
        <w:spacing w:after="0" w:line="360" w:lineRule="auto"/>
        <w:jc w:val="both"/>
        <w:rPr>
          <w:rFonts w:ascii="Times New Roman" w:hAnsi="Times New Roman" w:cs="Times New Roman"/>
          <w:b/>
          <w:bCs/>
          <w:sz w:val="26"/>
          <w:szCs w:val="26"/>
        </w:rPr>
      </w:pPr>
      <w:r w:rsidRPr="009B6BD1">
        <w:rPr>
          <w:rFonts w:ascii="Times New Roman" w:hAnsi="Times New Roman" w:cs="Times New Roman"/>
          <w:b/>
          <w:bCs/>
          <w:sz w:val="26"/>
          <w:szCs w:val="26"/>
        </w:rPr>
        <w:t>Technique of documentation</w:t>
      </w:r>
    </w:p>
    <w:p w14:paraId="5DB6D12B" w14:textId="77777777" w:rsidR="00725964" w:rsidRPr="009B6BD1" w:rsidRDefault="00725964" w:rsidP="00184A11">
      <w:pPr>
        <w:autoSpaceDE w:val="0"/>
        <w:autoSpaceDN w:val="0"/>
        <w:adjustRightInd w:val="0"/>
        <w:spacing w:after="0" w:line="360" w:lineRule="auto"/>
        <w:jc w:val="both"/>
        <w:rPr>
          <w:rFonts w:ascii="Times New Roman" w:hAnsi="Times New Roman" w:cs="Times New Roman"/>
          <w:sz w:val="24"/>
          <w:szCs w:val="24"/>
        </w:rPr>
      </w:pPr>
      <w:r w:rsidRPr="009B6BD1">
        <w:rPr>
          <w:rFonts w:ascii="Times New Roman" w:hAnsi="Times New Roman" w:cs="Times New Roman"/>
          <w:sz w:val="24"/>
          <w:szCs w:val="24"/>
        </w:rPr>
        <w:t>In order to conduct our research, documentation technique has been used for consulting a wide variety of documents such as different e-books, websites for documentation.</w:t>
      </w:r>
    </w:p>
    <w:p w14:paraId="498343B3" w14:textId="77777777" w:rsidR="00725964" w:rsidRPr="009B6BD1" w:rsidRDefault="00725964" w:rsidP="00184A11">
      <w:pPr>
        <w:pStyle w:val="ListParagraph"/>
        <w:numPr>
          <w:ilvl w:val="0"/>
          <w:numId w:val="24"/>
        </w:numPr>
        <w:autoSpaceDE w:val="0"/>
        <w:autoSpaceDN w:val="0"/>
        <w:adjustRightInd w:val="0"/>
        <w:spacing w:after="0" w:line="360" w:lineRule="auto"/>
        <w:jc w:val="both"/>
        <w:rPr>
          <w:rFonts w:ascii="Times New Roman" w:hAnsi="Times New Roman" w:cs="Times New Roman"/>
          <w:b/>
          <w:bCs/>
          <w:sz w:val="26"/>
          <w:szCs w:val="26"/>
        </w:rPr>
      </w:pPr>
      <w:r w:rsidRPr="009B6BD1">
        <w:rPr>
          <w:rFonts w:ascii="Times New Roman" w:hAnsi="Times New Roman" w:cs="Times New Roman"/>
          <w:b/>
          <w:bCs/>
          <w:sz w:val="26"/>
          <w:szCs w:val="26"/>
        </w:rPr>
        <w:t>Techniques of observation</w:t>
      </w:r>
    </w:p>
    <w:p w14:paraId="4BC90524" w14:textId="77777777" w:rsidR="00725964" w:rsidRPr="009B6BD1" w:rsidRDefault="00725964" w:rsidP="00184A11">
      <w:pPr>
        <w:autoSpaceDE w:val="0"/>
        <w:autoSpaceDN w:val="0"/>
        <w:adjustRightInd w:val="0"/>
        <w:spacing w:after="0" w:line="360" w:lineRule="auto"/>
        <w:jc w:val="both"/>
        <w:rPr>
          <w:rFonts w:ascii="Times New Roman" w:hAnsi="Times New Roman" w:cs="Times New Roman"/>
          <w:sz w:val="24"/>
          <w:szCs w:val="24"/>
        </w:rPr>
      </w:pPr>
      <w:r w:rsidRPr="009B6BD1">
        <w:rPr>
          <w:rFonts w:ascii="Times New Roman" w:hAnsi="Times New Roman" w:cs="Times New Roman"/>
          <w:sz w:val="24"/>
          <w:szCs w:val="24"/>
        </w:rPr>
        <w:t>According to N. MULUMBATI (1980:26): “</w:t>
      </w:r>
      <w:r w:rsidRPr="009B6BD1">
        <w:rPr>
          <w:rFonts w:ascii="Times New Roman" w:hAnsi="Times New Roman" w:cs="Times New Roman"/>
          <w:i/>
          <w:iCs/>
          <w:sz w:val="24"/>
          <w:szCs w:val="24"/>
        </w:rPr>
        <w:t>observation is the most important, technique used by researchers to collect data. Nothing can replace a researcher’s direct contact with his domain and no other technique can enable a researcher in gathering more idea than observation technique</w:t>
      </w:r>
      <w:r w:rsidRPr="009B6BD1">
        <w:rPr>
          <w:rFonts w:ascii="Times New Roman" w:hAnsi="Times New Roman" w:cs="Times New Roman"/>
          <w:sz w:val="24"/>
          <w:szCs w:val="24"/>
        </w:rPr>
        <w:t>”.</w:t>
      </w:r>
    </w:p>
    <w:p w14:paraId="79D70B1E" w14:textId="77777777" w:rsidR="00725964" w:rsidRPr="009B6BD1" w:rsidRDefault="00725964" w:rsidP="00184A11">
      <w:pPr>
        <w:autoSpaceDE w:val="0"/>
        <w:autoSpaceDN w:val="0"/>
        <w:adjustRightInd w:val="0"/>
        <w:spacing w:after="0" w:line="360" w:lineRule="auto"/>
        <w:jc w:val="both"/>
        <w:rPr>
          <w:rFonts w:ascii="Times New Roman" w:hAnsi="Times New Roman" w:cs="Times New Roman"/>
          <w:sz w:val="24"/>
          <w:szCs w:val="24"/>
        </w:rPr>
      </w:pPr>
      <w:r w:rsidRPr="009B6BD1">
        <w:rPr>
          <w:rFonts w:ascii="Times New Roman" w:hAnsi="Times New Roman" w:cs="Times New Roman"/>
          <w:sz w:val="24"/>
          <w:szCs w:val="24"/>
        </w:rPr>
        <w:t>This technique of research concerns the planned watching, recording and analysis of observed behavior as it occurs in a natural setting in observing, we have been able to understand the functionality of the earlier system.</w:t>
      </w:r>
    </w:p>
    <w:p w14:paraId="49D28452" w14:textId="77777777" w:rsidR="00725964" w:rsidRPr="009B6BD1" w:rsidRDefault="00725964" w:rsidP="00184A11">
      <w:pPr>
        <w:autoSpaceDE w:val="0"/>
        <w:autoSpaceDN w:val="0"/>
        <w:adjustRightInd w:val="0"/>
        <w:spacing w:after="0" w:line="360" w:lineRule="auto"/>
        <w:jc w:val="both"/>
        <w:rPr>
          <w:rFonts w:ascii="Times New Roman" w:hAnsi="Times New Roman" w:cs="Times New Roman"/>
          <w:b/>
          <w:bCs/>
          <w:sz w:val="28"/>
          <w:szCs w:val="28"/>
        </w:rPr>
      </w:pPr>
      <w:r w:rsidRPr="009B6BD1">
        <w:rPr>
          <w:rFonts w:ascii="Times New Roman" w:hAnsi="Times New Roman" w:cs="Times New Roman"/>
          <w:b/>
          <w:bCs/>
          <w:sz w:val="28"/>
          <w:szCs w:val="28"/>
        </w:rPr>
        <w:t>2.3.3 Software development methodology</w:t>
      </w:r>
    </w:p>
    <w:p w14:paraId="2C2B1289" w14:textId="77777777" w:rsidR="00725964" w:rsidRPr="009B6BD1" w:rsidRDefault="00725964" w:rsidP="00184A11">
      <w:pPr>
        <w:autoSpaceDE w:val="0"/>
        <w:autoSpaceDN w:val="0"/>
        <w:adjustRightInd w:val="0"/>
        <w:spacing w:after="0" w:line="360" w:lineRule="auto"/>
        <w:jc w:val="both"/>
        <w:rPr>
          <w:rFonts w:ascii="Times New Roman" w:hAnsi="Times New Roman" w:cs="Times New Roman"/>
          <w:sz w:val="24"/>
          <w:szCs w:val="24"/>
        </w:rPr>
      </w:pPr>
      <w:r w:rsidRPr="009B6BD1">
        <w:rPr>
          <w:rFonts w:ascii="Times New Roman" w:hAnsi="Times New Roman" w:cs="Times New Roman"/>
          <w:sz w:val="24"/>
          <w:szCs w:val="24"/>
        </w:rPr>
        <w:t>In this step, we are going to use a SDLC which is the process used by the software industry to</w:t>
      </w:r>
    </w:p>
    <w:p w14:paraId="0B72D5F5" w14:textId="77777777" w:rsidR="00725964" w:rsidRPr="009B6BD1" w:rsidRDefault="00725964" w:rsidP="00184A11">
      <w:pPr>
        <w:autoSpaceDE w:val="0"/>
        <w:autoSpaceDN w:val="0"/>
        <w:adjustRightInd w:val="0"/>
        <w:spacing w:after="0" w:line="360" w:lineRule="auto"/>
        <w:jc w:val="both"/>
        <w:rPr>
          <w:rFonts w:ascii="Times New Roman" w:hAnsi="Times New Roman" w:cs="Times New Roman"/>
          <w:sz w:val="24"/>
          <w:szCs w:val="24"/>
        </w:rPr>
      </w:pPr>
      <w:r w:rsidRPr="009B6BD1">
        <w:rPr>
          <w:rFonts w:ascii="Times New Roman" w:hAnsi="Times New Roman" w:cs="Times New Roman"/>
          <w:sz w:val="24"/>
          <w:szCs w:val="24"/>
        </w:rPr>
        <w:t>design, develop and test high quality software. The SDLC aims to produce high quality software that meets or exceeds customer expectations, reaches completion within times and cost estimation.</w:t>
      </w:r>
    </w:p>
    <w:p w14:paraId="4F86D6B8" w14:textId="77777777" w:rsidR="00725964" w:rsidRPr="009B6BD1" w:rsidRDefault="00725964" w:rsidP="00184A11">
      <w:pPr>
        <w:autoSpaceDE w:val="0"/>
        <w:autoSpaceDN w:val="0"/>
        <w:adjustRightInd w:val="0"/>
        <w:spacing w:after="0" w:line="360" w:lineRule="auto"/>
        <w:jc w:val="both"/>
        <w:rPr>
          <w:rFonts w:ascii="Times New Roman" w:hAnsi="Times New Roman" w:cs="Times New Roman"/>
          <w:sz w:val="24"/>
          <w:szCs w:val="24"/>
        </w:rPr>
      </w:pPr>
      <w:r w:rsidRPr="009B6BD1">
        <w:rPr>
          <w:rFonts w:ascii="Times New Roman" w:hAnsi="Times New Roman" w:cs="Times New Roman"/>
          <w:sz w:val="24"/>
          <w:szCs w:val="24"/>
        </w:rPr>
        <w:t>The following figure is a graphical representation of the various stages of a typical SDLC.</w:t>
      </w:r>
    </w:p>
    <w:p w14:paraId="02E82BF6" w14:textId="77777777" w:rsidR="00725964" w:rsidRPr="009B6BD1" w:rsidRDefault="00725964" w:rsidP="00184A11">
      <w:pPr>
        <w:autoSpaceDE w:val="0"/>
        <w:autoSpaceDN w:val="0"/>
        <w:adjustRightInd w:val="0"/>
        <w:spacing w:after="0" w:line="360" w:lineRule="auto"/>
        <w:jc w:val="both"/>
        <w:rPr>
          <w:rFonts w:ascii="Times New Roman" w:hAnsi="Times New Roman" w:cs="Times New Roman"/>
          <w:color w:val="000000"/>
          <w:sz w:val="24"/>
          <w:szCs w:val="24"/>
        </w:rPr>
      </w:pPr>
    </w:p>
    <w:p w14:paraId="1FEB2B0D" w14:textId="77777777" w:rsidR="00725964" w:rsidRPr="009B6BD1" w:rsidRDefault="00725964" w:rsidP="00184A11">
      <w:pPr>
        <w:spacing w:line="360" w:lineRule="auto"/>
        <w:jc w:val="both"/>
        <w:rPr>
          <w:rFonts w:ascii="Times New Roman" w:hAnsi="Times New Roman" w:cs="Times New Roman"/>
          <w:sz w:val="24"/>
          <w:szCs w:val="24"/>
        </w:rPr>
      </w:pPr>
    </w:p>
    <w:p w14:paraId="1BDF4B6C" w14:textId="77777777" w:rsidR="00725964" w:rsidRPr="009B6BD1" w:rsidRDefault="00725964" w:rsidP="00184A11">
      <w:pPr>
        <w:spacing w:line="360" w:lineRule="auto"/>
        <w:jc w:val="both"/>
        <w:rPr>
          <w:rFonts w:ascii="Times New Roman" w:hAnsi="Times New Roman" w:cs="Times New Roman"/>
          <w:sz w:val="24"/>
          <w:szCs w:val="24"/>
        </w:rPr>
      </w:pPr>
      <w:r w:rsidRPr="009B6BD1">
        <w:rPr>
          <w:rFonts w:ascii="Times New Roman" w:hAnsi="Times New Roman" w:cs="Times New Roman"/>
          <w:noProof/>
          <w:sz w:val="24"/>
          <w:szCs w:val="24"/>
        </w:rPr>
        <w:drawing>
          <wp:anchor distT="0" distB="0" distL="114300" distR="114300" simplePos="0" relativeHeight="251660288" behindDoc="1" locked="0" layoutInCell="1" allowOverlap="1" wp14:anchorId="33D72D85" wp14:editId="60FA1AC9">
            <wp:simplePos x="0" y="0"/>
            <wp:positionH relativeFrom="column">
              <wp:posOffset>-219075</wp:posOffset>
            </wp:positionH>
            <wp:positionV relativeFrom="paragraph">
              <wp:posOffset>-479425</wp:posOffset>
            </wp:positionV>
            <wp:extent cx="6317139" cy="2933700"/>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dlc.png"/>
                    <pic:cNvPicPr/>
                  </pic:nvPicPr>
                  <pic:blipFill>
                    <a:blip r:embed="rId75">
                      <a:extLst>
                        <a:ext uri="{28A0092B-C50C-407E-A947-70E740481C1C}">
                          <a14:useLocalDpi xmlns:a14="http://schemas.microsoft.com/office/drawing/2010/main" val="0"/>
                        </a:ext>
                      </a:extLst>
                    </a:blip>
                    <a:stretch>
                      <a:fillRect/>
                    </a:stretch>
                  </pic:blipFill>
                  <pic:spPr>
                    <a:xfrm>
                      <a:off x="0" y="0"/>
                      <a:ext cx="6317139" cy="2933700"/>
                    </a:xfrm>
                    <a:prstGeom prst="rect">
                      <a:avLst/>
                    </a:prstGeom>
                  </pic:spPr>
                </pic:pic>
              </a:graphicData>
            </a:graphic>
            <wp14:sizeRelH relativeFrom="margin">
              <wp14:pctWidth>0</wp14:pctWidth>
            </wp14:sizeRelH>
            <wp14:sizeRelV relativeFrom="margin">
              <wp14:pctHeight>0</wp14:pctHeight>
            </wp14:sizeRelV>
          </wp:anchor>
        </w:drawing>
      </w:r>
    </w:p>
    <w:p w14:paraId="605D3377" w14:textId="77777777" w:rsidR="00725964" w:rsidRPr="009B6BD1" w:rsidRDefault="00725964" w:rsidP="00184A11">
      <w:pPr>
        <w:spacing w:line="360" w:lineRule="auto"/>
        <w:jc w:val="both"/>
        <w:rPr>
          <w:rFonts w:ascii="Times New Roman" w:hAnsi="Times New Roman" w:cs="Times New Roman"/>
          <w:sz w:val="24"/>
          <w:szCs w:val="24"/>
        </w:rPr>
      </w:pPr>
    </w:p>
    <w:p w14:paraId="728C5623" w14:textId="77777777" w:rsidR="00725964" w:rsidRPr="009B6BD1" w:rsidRDefault="00725964" w:rsidP="00184A11">
      <w:pPr>
        <w:spacing w:line="360" w:lineRule="auto"/>
        <w:jc w:val="both"/>
        <w:rPr>
          <w:rFonts w:ascii="Times New Roman" w:hAnsi="Times New Roman" w:cs="Times New Roman"/>
          <w:sz w:val="24"/>
          <w:szCs w:val="24"/>
        </w:rPr>
      </w:pPr>
    </w:p>
    <w:p w14:paraId="0CD16ADD" w14:textId="77777777" w:rsidR="00725964" w:rsidRPr="009B6BD1" w:rsidRDefault="00725964" w:rsidP="00184A11">
      <w:pPr>
        <w:spacing w:line="360" w:lineRule="auto"/>
        <w:jc w:val="both"/>
        <w:rPr>
          <w:rFonts w:ascii="Times New Roman" w:hAnsi="Times New Roman" w:cs="Times New Roman"/>
          <w:sz w:val="24"/>
          <w:szCs w:val="24"/>
        </w:rPr>
      </w:pPr>
    </w:p>
    <w:p w14:paraId="58FD545C" w14:textId="77777777" w:rsidR="00725964" w:rsidRPr="009B6BD1" w:rsidRDefault="00725964" w:rsidP="00184A11">
      <w:pPr>
        <w:autoSpaceDE w:val="0"/>
        <w:autoSpaceDN w:val="0"/>
        <w:adjustRightInd w:val="0"/>
        <w:spacing w:after="0" w:line="360" w:lineRule="auto"/>
        <w:jc w:val="both"/>
        <w:rPr>
          <w:rFonts w:ascii="Times New Roman" w:hAnsi="Times New Roman" w:cs="Times New Roman"/>
          <w:b/>
          <w:bCs/>
          <w:sz w:val="24"/>
          <w:szCs w:val="24"/>
        </w:rPr>
      </w:pPr>
    </w:p>
    <w:p w14:paraId="099A307B" w14:textId="77777777" w:rsidR="00725964" w:rsidRPr="009B6BD1" w:rsidRDefault="00725964" w:rsidP="00184A11">
      <w:pPr>
        <w:autoSpaceDE w:val="0"/>
        <w:autoSpaceDN w:val="0"/>
        <w:adjustRightInd w:val="0"/>
        <w:spacing w:after="0" w:line="360" w:lineRule="auto"/>
        <w:jc w:val="both"/>
        <w:rPr>
          <w:rFonts w:ascii="Times New Roman" w:hAnsi="Times New Roman" w:cs="Times New Roman"/>
          <w:b/>
          <w:bCs/>
          <w:sz w:val="24"/>
          <w:szCs w:val="24"/>
        </w:rPr>
      </w:pPr>
    </w:p>
    <w:p w14:paraId="7B42971A" w14:textId="77777777" w:rsidR="00725964" w:rsidRPr="009B6BD1" w:rsidRDefault="00725964" w:rsidP="00184A11">
      <w:pPr>
        <w:autoSpaceDE w:val="0"/>
        <w:autoSpaceDN w:val="0"/>
        <w:adjustRightInd w:val="0"/>
        <w:spacing w:after="0" w:line="360" w:lineRule="auto"/>
        <w:jc w:val="both"/>
        <w:rPr>
          <w:rFonts w:ascii="Times New Roman" w:hAnsi="Times New Roman" w:cs="Times New Roman"/>
          <w:b/>
          <w:bCs/>
          <w:sz w:val="24"/>
          <w:szCs w:val="24"/>
        </w:rPr>
      </w:pPr>
    </w:p>
    <w:p w14:paraId="44ABB808" w14:textId="77777777" w:rsidR="00725964" w:rsidRPr="009B6BD1" w:rsidRDefault="00725964" w:rsidP="00184A11">
      <w:pPr>
        <w:autoSpaceDE w:val="0"/>
        <w:autoSpaceDN w:val="0"/>
        <w:adjustRightInd w:val="0"/>
        <w:spacing w:after="0" w:line="360" w:lineRule="auto"/>
        <w:jc w:val="both"/>
        <w:rPr>
          <w:rFonts w:ascii="Times New Roman" w:hAnsi="Times New Roman" w:cs="Times New Roman"/>
          <w:b/>
          <w:bCs/>
          <w:sz w:val="24"/>
          <w:szCs w:val="24"/>
        </w:rPr>
      </w:pPr>
    </w:p>
    <w:p w14:paraId="0ABFE0DA" w14:textId="77777777" w:rsidR="00725964" w:rsidRPr="009B6BD1" w:rsidRDefault="00725964" w:rsidP="00184A11">
      <w:pPr>
        <w:autoSpaceDE w:val="0"/>
        <w:autoSpaceDN w:val="0"/>
        <w:adjustRightInd w:val="0"/>
        <w:spacing w:after="0" w:line="360" w:lineRule="auto"/>
        <w:jc w:val="both"/>
        <w:rPr>
          <w:rFonts w:ascii="Times New Roman" w:hAnsi="Times New Roman" w:cs="Times New Roman"/>
          <w:b/>
          <w:bCs/>
          <w:sz w:val="24"/>
          <w:szCs w:val="24"/>
        </w:rPr>
      </w:pPr>
      <w:r w:rsidRPr="009B6BD1">
        <w:rPr>
          <w:rFonts w:ascii="Times New Roman" w:hAnsi="Times New Roman" w:cs="Times New Roman"/>
          <w:b/>
          <w:bCs/>
          <w:sz w:val="24"/>
          <w:szCs w:val="24"/>
        </w:rPr>
        <w:t>Figure 1. System Development Life Cycle (SDLC)</w:t>
      </w:r>
    </w:p>
    <w:p w14:paraId="7E21CBC8" w14:textId="77777777" w:rsidR="00725964" w:rsidRPr="009B6BD1" w:rsidRDefault="00725964" w:rsidP="00184A11">
      <w:pPr>
        <w:autoSpaceDE w:val="0"/>
        <w:autoSpaceDN w:val="0"/>
        <w:adjustRightInd w:val="0"/>
        <w:spacing w:after="0" w:line="360" w:lineRule="auto"/>
        <w:jc w:val="both"/>
        <w:rPr>
          <w:rFonts w:ascii="Times New Roman" w:hAnsi="Times New Roman" w:cs="Times New Roman"/>
          <w:b/>
          <w:bCs/>
          <w:sz w:val="24"/>
          <w:szCs w:val="24"/>
        </w:rPr>
      </w:pPr>
      <w:r w:rsidRPr="009B6BD1">
        <w:rPr>
          <w:rFonts w:ascii="Times New Roman" w:hAnsi="Times New Roman" w:cs="Times New Roman"/>
          <w:i/>
          <w:iCs/>
          <w:sz w:val="24"/>
          <w:szCs w:val="24"/>
        </w:rPr>
        <w:t xml:space="preserve">Source: </w:t>
      </w:r>
      <w:r w:rsidRPr="00C33815">
        <w:rPr>
          <w:rFonts w:ascii="Times New Roman" w:hAnsi="Times New Roman" w:cs="Times New Roman"/>
          <w:i/>
          <w:iCs/>
          <w:color w:val="5B9BD5" w:themeColor="accent1"/>
          <w:sz w:val="24"/>
          <w:szCs w:val="24"/>
          <w:u w:val="single"/>
        </w:rPr>
        <w:t>From Tutorialspoint.com</w:t>
      </w:r>
    </w:p>
    <w:p w14:paraId="7193A786" w14:textId="77777777" w:rsidR="00725964" w:rsidRPr="009B6BD1" w:rsidRDefault="00725964" w:rsidP="00184A11">
      <w:pPr>
        <w:autoSpaceDE w:val="0"/>
        <w:autoSpaceDN w:val="0"/>
        <w:adjustRightInd w:val="0"/>
        <w:spacing w:after="0" w:line="360" w:lineRule="auto"/>
        <w:jc w:val="both"/>
        <w:rPr>
          <w:rFonts w:ascii="Times New Roman" w:hAnsi="Times New Roman" w:cs="Times New Roman"/>
          <w:b/>
          <w:bCs/>
          <w:i/>
          <w:iCs/>
          <w:sz w:val="28"/>
          <w:szCs w:val="28"/>
        </w:rPr>
      </w:pPr>
    </w:p>
    <w:p w14:paraId="488EA0DD" w14:textId="77777777" w:rsidR="00725964" w:rsidRPr="009B6BD1" w:rsidRDefault="00725964" w:rsidP="00184A11">
      <w:pPr>
        <w:autoSpaceDE w:val="0"/>
        <w:autoSpaceDN w:val="0"/>
        <w:adjustRightInd w:val="0"/>
        <w:spacing w:after="0" w:line="360" w:lineRule="auto"/>
        <w:jc w:val="both"/>
        <w:rPr>
          <w:rFonts w:ascii="Times New Roman" w:hAnsi="Times New Roman" w:cs="Times New Roman"/>
          <w:b/>
          <w:bCs/>
          <w:i/>
          <w:iCs/>
          <w:sz w:val="28"/>
          <w:szCs w:val="28"/>
        </w:rPr>
      </w:pPr>
      <w:r w:rsidRPr="009B6BD1">
        <w:rPr>
          <w:rFonts w:ascii="Times New Roman" w:hAnsi="Times New Roman" w:cs="Times New Roman"/>
          <w:b/>
          <w:bCs/>
          <w:i/>
          <w:iCs/>
          <w:sz w:val="28"/>
          <w:szCs w:val="28"/>
        </w:rPr>
        <w:t>Stage 1: Planning and Requirement Analysis</w:t>
      </w:r>
    </w:p>
    <w:p w14:paraId="22BE0864" w14:textId="77777777" w:rsidR="00725964" w:rsidRPr="009B6BD1" w:rsidRDefault="00725964" w:rsidP="00184A11">
      <w:pPr>
        <w:autoSpaceDE w:val="0"/>
        <w:autoSpaceDN w:val="0"/>
        <w:adjustRightInd w:val="0"/>
        <w:spacing w:after="0" w:line="360" w:lineRule="auto"/>
        <w:jc w:val="both"/>
        <w:rPr>
          <w:rFonts w:ascii="Times New Roman" w:hAnsi="Times New Roman" w:cs="Times New Roman"/>
          <w:sz w:val="24"/>
          <w:szCs w:val="24"/>
        </w:rPr>
      </w:pPr>
      <w:r w:rsidRPr="009B6BD1">
        <w:rPr>
          <w:rFonts w:ascii="Times New Roman" w:hAnsi="Times New Roman" w:cs="Times New Roman"/>
          <w:sz w:val="24"/>
          <w:szCs w:val="24"/>
        </w:rPr>
        <w:t>Requirement analysis is the most important and fundamental stage in SDLC it’s performed by the senior members of the team with inputs from the customer, the sales department, market surveys and domain experts in the industry. The planning for the quality assurance requirements and identification of the risks associated with the project is also done in the planning stage.</w:t>
      </w:r>
    </w:p>
    <w:p w14:paraId="6F54B074" w14:textId="77777777" w:rsidR="00725964" w:rsidRPr="009B6BD1" w:rsidRDefault="00725964" w:rsidP="00184A11">
      <w:pPr>
        <w:autoSpaceDE w:val="0"/>
        <w:autoSpaceDN w:val="0"/>
        <w:adjustRightInd w:val="0"/>
        <w:spacing w:after="0" w:line="360" w:lineRule="auto"/>
        <w:jc w:val="both"/>
        <w:rPr>
          <w:rFonts w:ascii="Times New Roman" w:hAnsi="Times New Roman" w:cs="Times New Roman"/>
          <w:b/>
          <w:bCs/>
          <w:i/>
          <w:iCs/>
          <w:sz w:val="28"/>
          <w:szCs w:val="28"/>
        </w:rPr>
      </w:pPr>
      <w:r w:rsidRPr="009B6BD1">
        <w:rPr>
          <w:rFonts w:ascii="Times New Roman" w:hAnsi="Times New Roman" w:cs="Times New Roman"/>
          <w:b/>
          <w:bCs/>
          <w:i/>
          <w:iCs/>
          <w:sz w:val="28"/>
          <w:szCs w:val="28"/>
        </w:rPr>
        <w:t>Stage 2: Defining Requirements</w:t>
      </w:r>
    </w:p>
    <w:p w14:paraId="1F0240F6" w14:textId="77777777" w:rsidR="00725964" w:rsidRPr="009B6BD1" w:rsidRDefault="00725964" w:rsidP="00184A11">
      <w:pPr>
        <w:autoSpaceDE w:val="0"/>
        <w:autoSpaceDN w:val="0"/>
        <w:adjustRightInd w:val="0"/>
        <w:spacing w:after="0" w:line="360" w:lineRule="auto"/>
        <w:jc w:val="both"/>
        <w:rPr>
          <w:rFonts w:ascii="Times New Roman" w:hAnsi="Times New Roman" w:cs="Times New Roman"/>
          <w:sz w:val="24"/>
          <w:szCs w:val="24"/>
        </w:rPr>
      </w:pPr>
      <w:r w:rsidRPr="009B6BD1">
        <w:rPr>
          <w:rFonts w:ascii="Times New Roman" w:hAnsi="Times New Roman" w:cs="Times New Roman"/>
          <w:sz w:val="24"/>
          <w:szCs w:val="24"/>
        </w:rPr>
        <w:t>Once the requirement analysis is done the next step is to clearly define and document the product requirements and get them approved from the customer or the market analysis. This is done through an SRS (Software Requirement Specification) document which consists of all the product requirements to be designed and developed during the project life cycle.</w:t>
      </w:r>
    </w:p>
    <w:p w14:paraId="3482E9B8" w14:textId="77777777" w:rsidR="00725964" w:rsidRPr="009B6BD1" w:rsidRDefault="00725964" w:rsidP="00184A11">
      <w:pPr>
        <w:autoSpaceDE w:val="0"/>
        <w:autoSpaceDN w:val="0"/>
        <w:adjustRightInd w:val="0"/>
        <w:spacing w:after="0" w:line="360" w:lineRule="auto"/>
        <w:jc w:val="both"/>
        <w:rPr>
          <w:rFonts w:ascii="Times New Roman" w:hAnsi="Times New Roman" w:cs="Times New Roman"/>
          <w:b/>
          <w:bCs/>
          <w:i/>
          <w:iCs/>
          <w:sz w:val="28"/>
          <w:szCs w:val="28"/>
        </w:rPr>
      </w:pPr>
      <w:r w:rsidRPr="009B6BD1">
        <w:rPr>
          <w:rFonts w:ascii="Times New Roman" w:hAnsi="Times New Roman" w:cs="Times New Roman"/>
          <w:b/>
          <w:bCs/>
          <w:i/>
          <w:iCs/>
          <w:sz w:val="28"/>
          <w:szCs w:val="28"/>
        </w:rPr>
        <w:t>Stage 3: Designing the product Architecture</w:t>
      </w:r>
    </w:p>
    <w:p w14:paraId="1D4D1535" w14:textId="77777777" w:rsidR="00725964" w:rsidRPr="009B6BD1" w:rsidRDefault="00725964" w:rsidP="00184A11">
      <w:pPr>
        <w:autoSpaceDE w:val="0"/>
        <w:autoSpaceDN w:val="0"/>
        <w:adjustRightInd w:val="0"/>
        <w:spacing w:after="0" w:line="360" w:lineRule="auto"/>
        <w:jc w:val="both"/>
        <w:rPr>
          <w:rFonts w:ascii="Times New Roman" w:hAnsi="Times New Roman" w:cs="Times New Roman"/>
          <w:sz w:val="24"/>
          <w:szCs w:val="24"/>
        </w:rPr>
      </w:pPr>
      <w:r w:rsidRPr="009B6BD1">
        <w:rPr>
          <w:rFonts w:ascii="Times New Roman" w:hAnsi="Times New Roman" w:cs="Times New Roman"/>
          <w:sz w:val="24"/>
          <w:szCs w:val="24"/>
        </w:rPr>
        <w:t>SRC is the reference for product architects to come out with the best architecture for the product to be developed.</w:t>
      </w:r>
    </w:p>
    <w:p w14:paraId="3133522B" w14:textId="77777777" w:rsidR="00725964" w:rsidRPr="009B6BD1" w:rsidRDefault="00725964" w:rsidP="00184A11">
      <w:pPr>
        <w:autoSpaceDE w:val="0"/>
        <w:autoSpaceDN w:val="0"/>
        <w:adjustRightInd w:val="0"/>
        <w:spacing w:after="0" w:line="360" w:lineRule="auto"/>
        <w:jc w:val="both"/>
        <w:rPr>
          <w:rFonts w:ascii="Times New Roman" w:hAnsi="Times New Roman" w:cs="Times New Roman"/>
          <w:b/>
          <w:bCs/>
          <w:i/>
          <w:iCs/>
          <w:sz w:val="28"/>
          <w:szCs w:val="28"/>
        </w:rPr>
      </w:pPr>
      <w:r w:rsidRPr="009B6BD1">
        <w:rPr>
          <w:rFonts w:ascii="Times New Roman" w:hAnsi="Times New Roman" w:cs="Times New Roman"/>
          <w:b/>
          <w:bCs/>
          <w:i/>
          <w:iCs/>
          <w:sz w:val="28"/>
          <w:szCs w:val="28"/>
        </w:rPr>
        <w:t>Stage 4: Building or developing the product</w:t>
      </w:r>
    </w:p>
    <w:p w14:paraId="18E41324" w14:textId="77777777" w:rsidR="00725964" w:rsidRPr="009B6BD1" w:rsidRDefault="00725964" w:rsidP="00184A11">
      <w:pPr>
        <w:autoSpaceDE w:val="0"/>
        <w:autoSpaceDN w:val="0"/>
        <w:adjustRightInd w:val="0"/>
        <w:spacing w:after="0" w:line="360" w:lineRule="auto"/>
        <w:jc w:val="both"/>
        <w:rPr>
          <w:rFonts w:ascii="Times New Roman" w:hAnsi="Times New Roman" w:cs="Times New Roman"/>
          <w:sz w:val="24"/>
          <w:szCs w:val="24"/>
        </w:rPr>
      </w:pPr>
      <w:r w:rsidRPr="009B6BD1">
        <w:rPr>
          <w:rFonts w:ascii="Times New Roman" w:hAnsi="Times New Roman" w:cs="Times New Roman"/>
          <w:sz w:val="24"/>
          <w:szCs w:val="24"/>
        </w:rPr>
        <w:t>In this stage of SDLC the actual development starts and the product is built. The developers must follow the coding guidelines defined by their organization and programming tools like compilers, interpreters, debuggers, etc. are used to generate the code.</w:t>
      </w:r>
    </w:p>
    <w:p w14:paraId="00BF058D" w14:textId="77777777" w:rsidR="00725964" w:rsidRPr="009B6BD1" w:rsidRDefault="00725964" w:rsidP="00184A11">
      <w:pPr>
        <w:autoSpaceDE w:val="0"/>
        <w:autoSpaceDN w:val="0"/>
        <w:adjustRightInd w:val="0"/>
        <w:spacing w:after="0" w:line="360" w:lineRule="auto"/>
        <w:jc w:val="both"/>
        <w:rPr>
          <w:rFonts w:ascii="Times New Roman" w:hAnsi="Times New Roman" w:cs="Times New Roman"/>
          <w:b/>
          <w:bCs/>
          <w:i/>
          <w:iCs/>
          <w:sz w:val="28"/>
          <w:szCs w:val="28"/>
        </w:rPr>
      </w:pPr>
      <w:r w:rsidRPr="009B6BD1">
        <w:rPr>
          <w:rFonts w:ascii="Times New Roman" w:hAnsi="Times New Roman" w:cs="Times New Roman"/>
          <w:b/>
          <w:bCs/>
          <w:i/>
          <w:iCs/>
          <w:sz w:val="28"/>
          <w:szCs w:val="28"/>
        </w:rPr>
        <w:t>Stage 5: Testing the product</w:t>
      </w:r>
    </w:p>
    <w:p w14:paraId="3B44B1EA" w14:textId="77777777" w:rsidR="00725964" w:rsidRPr="009B6BD1" w:rsidRDefault="00725964" w:rsidP="00184A11">
      <w:pPr>
        <w:autoSpaceDE w:val="0"/>
        <w:autoSpaceDN w:val="0"/>
        <w:adjustRightInd w:val="0"/>
        <w:spacing w:after="0" w:line="360" w:lineRule="auto"/>
        <w:jc w:val="both"/>
        <w:rPr>
          <w:rFonts w:ascii="Times New Roman" w:hAnsi="Times New Roman" w:cs="Times New Roman"/>
          <w:sz w:val="24"/>
          <w:szCs w:val="24"/>
        </w:rPr>
      </w:pPr>
      <w:r w:rsidRPr="009B6BD1">
        <w:rPr>
          <w:rFonts w:ascii="Times New Roman" w:hAnsi="Times New Roman" w:cs="Times New Roman"/>
          <w:sz w:val="24"/>
          <w:szCs w:val="24"/>
        </w:rPr>
        <w:t>This stage is usually a subset of all the stages as in the modern SDLC models, the testing</w:t>
      </w:r>
    </w:p>
    <w:p w14:paraId="556A209F" w14:textId="77777777" w:rsidR="00725964" w:rsidRPr="009B6BD1" w:rsidRDefault="00725964" w:rsidP="00184A11">
      <w:pPr>
        <w:autoSpaceDE w:val="0"/>
        <w:autoSpaceDN w:val="0"/>
        <w:adjustRightInd w:val="0"/>
        <w:spacing w:after="0" w:line="360" w:lineRule="auto"/>
        <w:jc w:val="both"/>
        <w:rPr>
          <w:rFonts w:ascii="Times New Roman" w:hAnsi="Times New Roman" w:cs="Times New Roman"/>
          <w:sz w:val="24"/>
          <w:szCs w:val="24"/>
        </w:rPr>
      </w:pPr>
      <w:r w:rsidRPr="009B6BD1">
        <w:rPr>
          <w:rFonts w:ascii="Times New Roman" w:hAnsi="Times New Roman" w:cs="Times New Roman"/>
          <w:sz w:val="24"/>
          <w:szCs w:val="24"/>
        </w:rPr>
        <w:t>activities are mostly involved in all the stages of SDLC.</w:t>
      </w:r>
    </w:p>
    <w:p w14:paraId="6372450F" w14:textId="77777777" w:rsidR="00725964" w:rsidRPr="009B6BD1" w:rsidRDefault="00725964" w:rsidP="00184A11">
      <w:pPr>
        <w:autoSpaceDE w:val="0"/>
        <w:autoSpaceDN w:val="0"/>
        <w:adjustRightInd w:val="0"/>
        <w:spacing w:after="0" w:line="360" w:lineRule="auto"/>
        <w:jc w:val="both"/>
        <w:rPr>
          <w:rFonts w:ascii="Times New Roman" w:hAnsi="Times New Roman" w:cs="Times New Roman"/>
          <w:b/>
          <w:bCs/>
          <w:i/>
          <w:iCs/>
          <w:sz w:val="28"/>
          <w:szCs w:val="28"/>
        </w:rPr>
      </w:pPr>
    </w:p>
    <w:p w14:paraId="31D02D5D" w14:textId="77777777" w:rsidR="00725964" w:rsidRPr="009B6BD1" w:rsidRDefault="00725964" w:rsidP="00184A11">
      <w:pPr>
        <w:autoSpaceDE w:val="0"/>
        <w:autoSpaceDN w:val="0"/>
        <w:adjustRightInd w:val="0"/>
        <w:spacing w:after="0" w:line="360" w:lineRule="auto"/>
        <w:jc w:val="both"/>
        <w:rPr>
          <w:rFonts w:ascii="Times New Roman" w:hAnsi="Times New Roman" w:cs="Times New Roman"/>
          <w:b/>
          <w:bCs/>
          <w:i/>
          <w:iCs/>
          <w:sz w:val="28"/>
          <w:szCs w:val="28"/>
        </w:rPr>
      </w:pPr>
    </w:p>
    <w:p w14:paraId="1A690541" w14:textId="77777777" w:rsidR="00725964" w:rsidRPr="009B6BD1" w:rsidRDefault="00725964" w:rsidP="00184A11">
      <w:pPr>
        <w:autoSpaceDE w:val="0"/>
        <w:autoSpaceDN w:val="0"/>
        <w:adjustRightInd w:val="0"/>
        <w:spacing w:after="0" w:line="360" w:lineRule="auto"/>
        <w:jc w:val="both"/>
        <w:rPr>
          <w:rFonts w:ascii="Times New Roman" w:hAnsi="Times New Roman" w:cs="Times New Roman"/>
          <w:b/>
          <w:bCs/>
          <w:i/>
          <w:iCs/>
          <w:sz w:val="28"/>
          <w:szCs w:val="28"/>
        </w:rPr>
      </w:pPr>
      <w:r w:rsidRPr="009B6BD1">
        <w:rPr>
          <w:rFonts w:ascii="Times New Roman" w:hAnsi="Times New Roman" w:cs="Times New Roman"/>
          <w:b/>
          <w:bCs/>
          <w:i/>
          <w:iCs/>
          <w:sz w:val="28"/>
          <w:szCs w:val="28"/>
        </w:rPr>
        <w:t>Stage 6: Deployment in the Market and Maintenance</w:t>
      </w:r>
    </w:p>
    <w:p w14:paraId="49FB587E" w14:textId="77777777" w:rsidR="00725964" w:rsidRPr="009B6BD1" w:rsidRDefault="00725964" w:rsidP="00184A11">
      <w:pPr>
        <w:autoSpaceDE w:val="0"/>
        <w:autoSpaceDN w:val="0"/>
        <w:adjustRightInd w:val="0"/>
        <w:spacing w:after="0" w:line="360" w:lineRule="auto"/>
        <w:jc w:val="both"/>
        <w:rPr>
          <w:rFonts w:ascii="Times New Roman" w:hAnsi="Times New Roman" w:cs="Times New Roman"/>
          <w:sz w:val="24"/>
          <w:szCs w:val="24"/>
        </w:rPr>
      </w:pPr>
      <w:r w:rsidRPr="009B6BD1">
        <w:rPr>
          <w:rFonts w:ascii="Times New Roman" w:hAnsi="Times New Roman" w:cs="Times New Roman"/>
          <w:sz w:val="24"/>
          <w:szCs w:val="24"/>
        </w:rPr>
        <w:t>Once the product is tested and ready to be deployed it is released formally in the appropriate market</w:t>
      </w:r>
    </w:p>
    <w:p w14:paraId="4A7EB75C" w14:textId="77777777" w:rsidR="00725964" w:rsidRPr="009B6BD1" w:rsidRDefault="00725964" w:rsidP="00184A11">
      <w:pPr>
        <w:spacing w:line="360" w:lineRule="auto"/>
        <w:jc w:val="both"/>
        <w:rPr>
          <w:rFonts w:ascii="Times New Roman" w:hAnsi="Times New Roman" w:cs="Times New Roman"/>
          <w:b/>
          <w:bCs/>
          <w:sz w:val="28"/>
          <w:szCs w:val="28"/>
        </w:rPr>
      </w:pPr>
    </w:p>
    <w:p w14:paraId="7A4D193D" w14:textId="77777777" w:rsidR="00725964" w:rsidRPr="009B6BD1" w:rsidRDefault="00725964" w:rsidP="00184A11">
      <w:pPr>
        <w:spacing w:line="360" w:lineRule="auto"/>
        <w:jc w:val="both"/>
        <w:rPr>
          <w:rFonts w:ascii="Times New Roman" w:hAnsi="Times New Roman" w:cs="Times New Roman"/>
          <w:b/>
          <w:bCs/>
          <w:sz w:val="28"/>
          <w:szCs w:val="28"/>
        </w:rPr>
      </w:pPr>
      <w:r w:rsidRPr="009B6BD1">
        <w:rPr>
          <w:rFonts w:ascii="Times New Roman" w:hAnsi="Times New Roman" w:cs="Times New Roman"/>
          <w:b/>
          <w:bCs/>
          <w:sz w:val="28"/>
          <w:szCs w:val="28"/>
        </w:rPr>
        <w:t>CHOICE OF THE SDLC MODELS</w:t>
      </w:r>
    </w:p>
    <w:p w14:paraId="7ACE2AAC" w14:textId="77777777" w:rsidR="00725964" w:rsidRPr="009B6BD1" w:rsidRDefault="00725964" w:rsidP="00184A11">
      <w:pPr>
        <w:spacing w:line="360" w:lineRule="auto"/>
        <w:jc w:val="both"/>
        <w:rPr>
          <w:rFonts w:ascii="Times New Roman" w:hAnsi="Times New Roman" w:cs="Times New Roman"/>
          <w:b/>
          <w:bCs/>
          <w:sz w:val="28"/>
          <w:szCs w:val="28"/>
        </w:rPr>
      </w:pPr>
      <w:r w:rsidRPr="009B6BD1">
        <w:rPr>
          <w:rFonts w:ascii="Times New Roman" w:hAnsi="Times New Roman" w:cs="Times New Roman"/>
          <w:sz w:val="24"/>
          <w:szCs w:val="24"/>
        </w:rPr>
        <w:t>There are various software development life cycle models defined and designed which are</w:t>
      </w:r>
    </w:p>
    <w:p w14:paraId="52480FE1" w14:textId="77777777" w:rsidR="00725964" w:rsidRPr="009B6BD1" w:rsidRDefault="00725964" w:rsidP="00184A11">
      <w:pPr>
        <w:autoSpaceDE w:val="0"/>
        <w:autoSpaceDN w:val="0"/>
        <w:adjustRightInd w:val="0"/>
        <w:spacing w:after="0" w:line="360" w:lineRule="auto"/>
        <w:jc w:val="both"/>
        <w:rPr>
          <w:rFonts w:ascii="Times New Roman" w:hAnsi="Times New Roman" w:cs="Times New Roman"/>
          <w:sz w:val="24"/>
          <w:szCs w:val="24"/>
        </w:rPr>
      </w:pPr>
      <w:r w:rsidRPr="009B6BD1">
        <w:rPr>
          <w:rFonts w:ascii="Times New Roman" w:hAnsi="Times New Roman" w:cs="Times New Roman"/>
          <w:sz w:val="24"/>
          <w:szCs w:val="24"/>
        </w:rPr>
        <w:t>followed during the software development process but the waterfall model is chosen for this project.</w:t>
      </w:r>
    </w:p>
    <w:p w14:paraId="31960D45" w14:textId="77777777" w:rsidR="00725964" w:rsidRPr="009B6BD1" w:rsidRDefault="00725964" w:rsidP="00184A11">
      <w:pPr>
        <w:autoSpaceDE w:val="0"/>
        <w:autoSpaceDN w:val="0"/>
        <w:adjustRightInd w:val="0"/>
        <w:spacing w:after="0" w:line="360" w:lineRule="auto"/>
        <w:jc w:val="both"/>
        <w:rPr>
          <w:rFonts w:ascii="Times New Roman" w:hAnsi="Times New Roman" w:cs="Times New Roman"/>
          <w:b/>
          <w:bCs/>
          <w:i/>
          <w:iCs/>
          <w:sz w:val="28"/>
          <w:szCs w:val="28"/>
        </w:rPr>
      </w:pPr>
      <w:r w:rsidRPr="009B6BD1">
        <w:rPr>
          <w:rFonts w:ascii="Times New Roman" w:hAnsi="Times New Roman" w:cs="Times New Roman"/>
          <w:b/>
          <w:bCs/>
          <w:sz w:val="28"/>
          <w:szCs w:val="28"/>
        </w:rPr>
        <w:t xml:space="preserve">II. 4.1 </w:t>
      </w:r>
      <w:r w:rsidRPr="009B6BD1">
        <w:rPr>
          <w:rFonts w:ascii="Times New Roman" w:hAnsi="Times New Roman" w:cs="Times New Roman"/>
          <w:b/>
          <w:bCs/>
          <w:i/>
          <w:iCs/>
          <w:sz w:val="28"/>
          <w:szCs w:val="28"/>
        </w:rPr>
        <w:t>Waterfall model</w:t>
      </w:r>
    </w:p>
    <w:p w14:paraId="6487E46F" w14:textId="77777777" w:rsidR="00725964" w:rsidRPr="009B6BD1" w:rsidRDefault="00725964" w:rsidP="00184A11">
      <w:pPr>
        <w:autoSpaceDE w:val="0"/>
        <w:autoSpaceDN w:val="0"/>
        <w:adjustRightInd w:val="0"/>
        <w:spacing w:after="0" w:line="360" w:lineRule="auto"/>
        <w:jc w:val="both"/>
        <w:rPr>
          <w:rFonts w:ascii="Times New Roman" w:hAnsi="Times New Roman" w:cs="Times New Roman"/>
          <w:sz w:val="24"/>
          <w:szCs w:val="24"/>
        </w:rPr>
      </w:pPr>
      <w:r w:rsidRPr="009B6BD1">
        <w:rPr>
          <w:rFonts w:ascii="Times New Roman" w:hAnsi="Times New Roman" w:cs="Times New Roman"/>
          <w:sz w:val="24"/>
          <w:szCs w:val="24"/>
        </w:rPr>
        <w:t>Waterfall approach was the first SDLC model to be used widely in software engineering to</w:t>
      </w:r>
    </w:p>
    <w:p w14:paraId="4C536465" w14:textId="4AEF4BE0" w:rsidR="00725964" w:rsidRPr="009B6BD1" w:rsidRDefault="00CD0DD9" w:rsidP="00184A11">
      <w:pPr>
        <w:autoSpaceDE w:val="0"/>
        <w:autoSpaceDN w:val="0"/>
        <w:adjustRightInd w:val="0"/>
        <w:spacing w:after="0" w:line="360" w:lineRule="auto"/>
        <w:jc w:val="both"/>
        <w:rPr>
          <w:rFonts w:ascii="Times New Roman" w:hAnsi="Times New Roman" w:cs="Times New Roman"/>
          <w:sz w:val="24"/>
          <w:szCs w:val="24"/>
        </w:rPr>
      </w:pPr>
      <w:r w:rsidRPr="009B6BD1">
        <w:rPr>
          <w:rFonts w:ascii="Times New Roman" w:hAnsi="Times New Roman" w:cs="Times New Roman"/>
          <w:noProof/>
          <w:sz w:val="24"/>
          <w:szCs w:val="24"/>
        </w:rPr>
        <w:drawing>
          <wp:anchor distT="0" distB="0" distL="114300" distR="114300" simplePos="0" relativeHeight="251659264" behindDoc="1" locked="0" layoutInCell="1" allowOverlap="1" wp14:anchorId="75E27831" wp14:editId="73647272">
            <wp:simplePos x="0" y="0"/>
            <wp:positionH relativeFrom="margin">
              <wp:posOffset>106325</wp:posOffset>
            </wp:positionH>
            <wp:positionV relativeFrom="paragraph">
              <wp:posOffset>632622</wp:posOffset>
            </wp:positionV>
            <wp:extent cx="6018028" cy="3045163"/>
            <wp:effectExtent l="0" t="0" r="1905" b="3175"/>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waterfall.JP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6018028" cy="3045163"/>
                    </a:xfrm>
                    <a:prstGeom prst="rect">
                      <a:avLst/>
                    </a:prstGeom>
                  </pic:spPr>
                </pic:pic>
              </a:graphicData>
            </a:graphic>
            <wp14:sizeRelH relativeFrom="margin">
              <wp14:pctWidth>0</wp14:pctWidth>
            </wp14:sizeRelH>
            <wp14:sizeRelV relativeFrom="margin">
              <wp14:pctHeight>0</wp14:pctHeight>
            </wp14:sizeRelV>
          </wp:anchor>
        </w:drawing>
      </w:r>
      <w:r w:rsidR="00725964" w:rsidRPr="009B6BD1">
        <w:rPr>
          <w:rFonts w:ascii="Times New Roman" w:hAnsi="Times New Roman" w:cs="Times New Roman"/>
          <w:sz w:val="24"/>
          <w:szCs w:val="24"/>
        </w:rPr>
        <w:t>ensure success of the project. In this model approach, the whole process of software development is decided into separate phases and the outcome of one phase acts as the input for the next phase sequentially.</w:t>
      </w:r>
    </w:p>
    <w:p w14:paraId="363F4A03" w14:textId="1678C1F9" w:rsidR="00725964" w:rsidRPr="009B6BD1" w:rsidRDefault="00725964" w:rsidP="00184A11">
      <w:pPr>
        <w:autoSpaceDE w:val="0"/>
        <w:autoSpaceDN w:val="0"/>
        <w:adjustRightInd w:val="0"/>
        <w:spacing w:after="0" w:line="360" w:lineRule="auto"/>
        <w:jc w:val="both"/>
        <w:rPr>
          <w:rFonts w:ascii="Times New Roman" w:hAnsi="Times New Roman" w:cs="Times New Roman"/>
          <w:sz w:val="24"/>
          <w:szCs w:val="24"/>
        </w:rPr>
      </w:pPr>
    </w:p>
    <w:p w14:paraId="35072E55" w14:textId="1996D829" w:rsidR="00725964" w:rsidRPr="009B6BD1" w:rsidRDefault="00725964" w:rsidP="00184A11">
      <w:pPr>
        <w:autoSpaceDE w:val="0"/>
        <w:autoSpaceDN w:val="0"/>
        <w:adjustRightInd w:val="0"/>
        <w:spacing w:after="0" w:line="360" w:lineRule="auto"/>
        <w:jc w:val="both"/>
        <w:rPr>
          <w:rFonts w:ascii="Times New Roman" w:hAnsi="Times New Roman" w:cs="Times New Roman"/>
          <w:sz w:val="24"/>
          <w:szCs w:val="24"/>
        </w:rPr>
      </w:pPr>
    </w:p>
    <w:p w14:paraId="6F89332A" w14:textId="77777777" w:rsidR="00725964" w:rsidRPr="009B6BD1" w:rsidRDefault="00725964" w:rsidP="00184A11">
      <w:pPr>
        <w:autoSpaceDE w:val="0"/>
        <w:autoSpaceDN w:val="0"/>
        <w:adjustRightInd w:val="0"/>
        <w:spacing w:after="0" w:line="360" w:lineRule="auto"/>
        <w:jc w:val="both"/>
        <w:rPr>
          <w:rFonts w:ascii="Times New Roman" w:hAnsi="Times New Roman" w:cs="Times New Roman"/>
          <w:sz w:val="24"/>
          <w:szCs w:val="24"/>
        </w:rPr>
      </w:pPr>
    </w:p>
    <w:p w14:paraId="7D7CCC9D" w14:textId="77777777" w:rsidR="00725964" w:rsidRPr="009B6BD1" w:rsidRDefault="00725964" w:rsidP="00184A11">
      <w:pPr>
        <w:autoSpaceDE w:val="0"/>
        <w:autoSpaceDN w:val="0"/>
        <w:adjustRightInd w:val="0"/>
        <w:spacing w:after="0" w:line="360" w:lineRule="auto"/>
        <w:jc w:val="both"/>
        <w:rPr>
          <w:rFonts w:ascii="Times New Roman" w:hAnsi="Times New Roman" w:cs="Times New Roman"/>
          <w:sz w:val="24"/>
          <w:szCs w:val="24"/>
        </w:rPr>
      </w:pPr>
    </w:p>
    <w:p w14:paraId="2FD42E25" w14:textId="77777777" w:rsidR="009523B4" w:rsidRPr="009B6BD1" w:rsidRDefault="009523B4" w:rsidP="00184A11">
      <w:pPr>
        <w:autoSpaceDE w:val="0"/>
        <w:autoSpaceDN w:val="0"/>
        <w:adjustRightInd w:val="0"/>
        <w:spacing w:after="0" w:line="360" w:lineRule="auto"/>
        <w:jc w:val="both"/>
        <w:rPr>
          <w:rFonts w:ascii="Times New Roman" w:hAnsi="Times New Roman" w:cs="Times New Roman"/>
          <w:b/>
          <w:bCs/>
          <w:sz w:val="24"/>
          <w:szCs w:val="24"/>
        </w:rPr>
      </w:pPr>
    </w:p>
    <w:p w14:paraId="114B106F" w14:textId="77777777" w:rsidR="00CD0DD9" w:rsidRDefault="00CD0DD9" w:rsidP="00184A11">
      <w:pPr>
        <w:autoSpaceDE w:val="0"/>
        <w:autoSpaceDN w:val="0"/>
        <w:adjustRightInd w:val="0"/>
        <w:spacing w:after="0" w:line="360" w:lineRule="auto"/>
        <w:jc w:val="both"/>
        <w:rPr>
          <w:rFonts w:ascii="Times New Roman" w:hAnsi="Times New Roman" w:cs="Times New Roman"/>
          <w:b/>
          <w:bCs/>
          <w:sz w:val="24"/>
          <w:szCs w:val="24"/>
        </w:rPr>
      </w:pPr>
    </w:p>
    <w:p w14:paraId="3F6A4D0C" w14:textId="77777777" w:rsidR="00CD0DD9" w:rsidRDefault="00CD0DD9" w:rsidP="00184A11">
      <w:pPr>
        <w:autoSpaceDE w:val="0"/>
        <w:autoSpaceDN w:val="0"/>
        <w:adjustRightInd w:val="0"/>
        <w:spacing w:after="0" w:line="360" w:lineRule="auto"/>
        <w:jc w:val="both"/>
        <w:rPr>
          <w:rFonts w:ascii="Times New Roman" w:hAnsi="Times New Roman" w:cs="Times New Roman"/>
          <w:b/>
          <w:bCs/>
          <w:sz w:val="24"/>
          <w:szCs w:val="24"/>
        </w:rPr>
      </w:pPr>
    </w:p>
    <w:p w14:paraId="55F546B4" w14:textId="77777777" w:rsidR="00CD0DD9" w:rsidRDefault="00CD0DD9" w:rsidP="00184A11">
      <w:pPr>
        <w:autoSpaceDE w:val="0"/>
        <w:autoSpaceDN w:val="0"/>
        <w:adjustRightInd w:val="0"/>
        <w:spacing w:after="0" w:line="360" w:lineRule="auto"/>
        <w:jc w:val="both"/>
        <w:rPr>
          <w:rFonts w:ascii="Times New Roman" w:hAnsi="Times New Roman" w:cs="Times New Roman"/>
          <w:b/>
          <w:bCs/>
          <w:sz w:val="24"/>
          <w:szCs w:val="24"/>
        </w:rPr>
      </w:pPr>
    </w:p>
    <w:p w14:paraId="79FB197B" w14:textId="7D08287A" w:rsidR="00725964" w:rsidRDefault="00725964" w:rsidP="00184A11">
      <w:pPr>
        <w:autoSpaceDE w:val="0"/>
        <w:autoSpaceDN w:val="0"/>
        <w:adjustRightInd w:val="0"/>
        <w:spacing w:after="0" w:line="360" w:lineRule="auto"/>
        <w:jc w:val="both"/>
        <w:rPr>
          <w:rFonts w:ascii="Times New Roman" w:hAnsi="Times New Roman" w:cs="Times New Roman"/>
          <w:b/>
          <w:bCs/>
          <w:sz w:val="24"/>
          <w:szCs w:val="24"/>
        </w:rPr>
      </w:pPr>
      <w:r w:rsidRPr="009B6BD1">
        <w:rPr>
          <w:rFonts w:ascii="Times New Roman" w:hAnsi="Times New Roman" w:cs="Times New Roman"/>
          <w:b/>
          <w:bCs/>
          <w:sz w:val="24"/>
          <w:szCs w:val="24"/>
        </w:rPr>
        <w:t>Figure 2. Waterfall model</w:t>
      </w:r>
    </w:p>
    <w:p w14:paraId="3D05C848" w14:textId="77777777" w:rsidR="000E6671" w:rsidRPr="009B6BD1" w:rsidRDefault="000E6671" w:rsidP="00184A11">
      <w:pPr>
        <w:autoSpaceDE w:val="0"/>
        <w:autoSpaceDN w:val="0"/>
        <w:adjustRightInd w:val="0"/>
        <w:spacing w:after="0" w:line="360" w:lineRule="auto"/>
        <w:jc w:val="both"/>
        <w:rPr>
          <w:rFonts w:ascii="Times New Roman" w:hAnsi="Times New Roman" w:cs="Times New Roman"/>
          <w:b/>
          <w:bCs/>
          <w:sz w:val="24"/>
          <w:szCs w:val="24"/>
        </w:rPr>
      </w:pPr>
    </w:p>
    <w:p w14:paraId="310D6DEF" w14:textId="77777777" w:rsidR="00725964" w:rsidRPr="000E6671" w:rsidRDefault="00725964" w:rsidP="00184A11">
      <w:pPr>
        <w:autoSpaceDE w:val="0"/>
        <w:autoSpaceDN w:val="0"/>
        <w:adjustRightInd w:val="0"/>
        <w:spacing w:after="0" w:line="360" w:lineRule="auto"/>
        <w:jc w:val="both"/>
        <w:rPr>
          <w:rFonts w:ascii="Times New Roman" w:hAnsi="Times New Roman" w:cs="Times New Roman"/>
          <w:i/>
          <w:iCs/>
          <w:color w:val="5B9BD5" w:themeColor="accent1"/>
          <w:sz w:val="24"/>
          <w:szCs w:val="24"/>
          <w:u w:val="single"/>
        </w:rPr>
      </w:pPr>
      <w:r w:rsidRPr="000E6671">
        <w:rPr>
          <w:rFonts w:ascii="Times New Roman" w:hAnsi="Times New Roman" w:cs="Times New Roman"/>
          <w:i/>
          <w:iCs/>
          <w:color w:val="5B9BD5" w:themeColor="accent1"/>
          <w:sz w:val="24"/>
          <w:szCs w:val="24"/>
          <w:u w:val="single"/>
        </w:rPr>
        <w:t>Source: From Tutorialspoint.com</w:t>
      </w:r>
    </w:p>
    <w:p w14:paraId="6B3F332D" w14:textId="77777777" w:rsidR="00725964" w:rsidRPr="009B6BD1" w:rsidRDefault="00725964" w:rsidP="00184A11">
      <w:pPr>
        <w:autoSpaceDE w:val="0"/>
        <w:autoSpaceDN w:val="0"/>
        <w:adjustRightInd w:val="0"/>
        <w:spacing w:after="0" w:line="360" w:lineRule="auto"/>
        <w:jc w:val="both"/>
        <w:rPr>
          <w:rFonts w:ascii="Times New Roman" w:hAnsi="Times New Roman" w:cs="Times New Roman"/>
          <w:i/>
          <w:iCs/>
          <w:sz w:val="24"/>
          <w:szCs w:val="24"/>
        </w:rPr>
      </w:pPr>
      <w:r w:rsidRPr="009B6BD1">
        <w:rPr>
          <w:rFonts w:ascii="Times New Roman" w:hAnsi="Times New Roman" w:cs="Times New Roman"/>
          <w:sz w:val="24"/>
          <w:szCs w:val="24"/>
        </w:rPr>
        <w:t>The sequential phases in Waterfall model are</w:t>
      </w:r>
      <w:r w:rsidRPr="009B6BD1">
        <w:rPr>
          <w:rFonts w:ascii="Times New Roman" w:hAnsi="Times New Roman" w:cs="Times New Roman"/>
          <w:i/>
          <w:iCs/>
          <w:sz w:val="24"/>
          <w:szCs w:val="24"/>
        </w:rPr>
        <w:t>:</w:t>
      </w:r>
    </w:p>
    <w:p w14:paraId="729B3EE1" w14:textId="77777777" w:rsidR="00725964" w:rsidRPr="009B6BD1" w:rsidRDefault="00725964" w:rsidP="00184A11">
      <w:pPr>
        <w:pStyle w:val="ListParagraph"/>
        <w:numPr>
          <w:ilvl w:val="0"/>
          <w:numId w:val="24"/>
        </w:numPr>
        <w:autoSpaceDE w:val="0"/>
        <w:autoSpaceDN w:val="0"/>
        <w:adjustRightInd w:val="0"/>
        <w:spacing w:after="0" w:line="360" w:lineRule="auto"/>
        <w:jc w:val="both"/>
        <w:rPr>
          <w:rFonts w:ascii="Times New Roman" w:hAnsi="Times New Roman" w:cs="Times New Roman"/>
          <w:sz w:val="24"/>
          <w:szCs w:val="24"/>
        </w:rPr>
      </w:pPr>
      <w:r w:rsidRPr="009B6BD1">
        <w:rPr>
          <w:rFonts w:ascii="Times New Roman" w:hAnsi="Times New Roman" w:cs="Times New Roman"/>
          <w:b/>
          <w:bCs/>
          <w:i/>
          <w:iCs/>
          <w:sz w:val="24"/>
          <w:szCs w:val="24"/>
        </w:rPr>
        <w:t>Requirement Gathering and analysis</w:t>
      </w:r>
      <w:r w:rsidRPr="009B6BD1">
        <w:rPr>
          <w:rFonts w:ascii="Times New Roman" w:hAnsi="Times New Roman" w:cs="Times New Roman"/>
          <w:sz w:val="24"/>
          <w:szCs w:val="24"/>
        </w:rPr>
        <w:t>: All possible requirements of the system to be</w:t>
      </w:r>
    </w:p>
    <w:p w14:paraId="48C82F8E" w14:textId="77777777" w:rsidR="00725964" w:rsidRPr="009B6BD1" w:rsidRDefault="00725964" w:rsidP="00184A11">
      <w:pPr>
        <w:autoSpaceDE w:val="0"/>
        <w:autoSpaceDN w:val="0"/>
        <w:adjustRightInd w:val="0"/>
        <w:spacing w:after="0" w:line="360" w:lineRule="auto"/>
        <w:jc w:val="both"/>
        <w:rPr>
          <w:rFonts w:ascii="Times New Roman" w:hAnsi="Times New Roman" w:cs="Times New Roman"/>
          <w:sz w:val="24"/>
          <w:szCs w:val="24"/>
        </w:rPr>
      </w:pPr>
      <w:r w:rsidRPr="009B6BD1">
        <w:rPr>
          <w:rFonts w:ascii="Times New Roman" w:hAnsi="Times New Roman" w:cs="Times New Roman"/>
          <w:sz w:val="24"/>
          <w:szCs w:val="24"/>
        </w:rPr>
        <w:t>developed are captured in this phase and documented in a requirement specification</w:t>
      </w:r>
    </w:p>
    <w:p w14:paraId="42D53121" w14:textId="77777777" w:rsidR="00725964" w:rsidRPr="009B6BD1" w:rsidRDefault="00725964" w:rsidP="00184A11">
      <w:pPr>
        <w:autoSpaceDE w:val="0"/>
        <w:autoSpaceDN w:val="0"/>
        <w:adjustRightInd w:val="0"/>
        <w:spacing w:after="0" w:line="360" w:lineRule="auto"/>
        <w:jc w:val="both"/>
        <w:rPr>
          <w:rFonts w:ascii="Times New Roman" w:hAnsi="Times New Roman" w:cs="Times New Roman"/>
          <w:sz w:val="24"/>
          <w:szCs w:val="24"/>
        </w:rPr>
      </w:pPr>
      <w:r w:rsidRPr="009B6BD1">
        <w:rPr>
          <w:rFonts w:ascii="Times New Roman" w:hAnsi="Times New Roman" w:cs="Times New Roman"/>
          <w:sz w:val="24"/>
          <w:szCs w:val="24"/>
        </w:rPr>
        <w:t>document;</w:t>
      </w:r>
    </w:p>
    <w:p w14:paraId="07CA90F7" w14:textId="77777777" w:rsidR="00725964" w:rsidRPr="009B6BD1" w:rsidRDefault="00725964" w:rsidP="00184A11">
      <w:pPr>
        <w:pStyle w:val="ListParagraph"/>
        <w:numPr>
          <w:ilvl w:val="0"/>
          <w:numId w:val="24"/>
        </w:numPr>
        <w:autoSpaceDE w:val="0"/>
        <w:autoSpaceDN w:val="0"/>
        <w:adjustRightInd w:val="0"/>
        <w:spacing w:after="0" w:line="360" w:lineRule="auto"/>
        <w:jc w:val="both"/>
        <w:rPr>
          <w:rFonts w:ascii="Times New Roman" w:hAnsi="Times New Roman" w:cs="Times New Roman"/>
          <w:sz w:val="24"/>
          <w:szCs w:val="24"/>
        </w:rPr>
      </w:pPr>
      <w:r w:rsidRPr="009B6BD1">
        <w:rPr>
          <w:rFonts w:ascii="Times New Roman" w:hAnsi="Times New Roman" w:cs="Times New Roman"/>
          <w:b/>
          <w:bCs/>
          <w:i/>
          <w:iCs/>
          <w:sz w:val="24"/>
          <w:szCs w:val="24"/>
        </w:rPr>
        <w:t>System Design</w:t>
      </w:r>
      <w:r w:rsidRPr="009B6BD1">
        <w:rPr>
          <w:rFonts w:ascii="Times New Roman" w:hAnsi="Times New Roman" w:cs="Times New Roman"/>
          <w:sz w:val="24"/>
          <w:szCs w:val="24"/>
        </w:rPr>
        <w:t>: The requirement specifications from first phase are studied in this phase and the system design is prepared. This system design helps in specifying hardware and system requirements and helps in defining the overall system architecture;</w:t>
      </w:r>
    </w:p>
    <w:p w14:paraId="0127FC45" w14:textId="77777777" w:rsidR="00725964" w:rsidRPr="009B6BD1" w:rsidRDefault="00725964" w:rsidP="00184A11">
      <w:pPr>
        <w:pStyle w:val="ListParagraph"/>
        <w:numPr>
          <w:ilvl w:val="0"/>
          <w:numId w:val="24"/>
        </w:numPr>
        <w:autoSpaceDE w:val="0"/>
        <w:autoSpaceDN w:val="0"/>
        <w:adjustRightInd w:val="0"/>
        <w:spacing w:after="0" w:line="360" w:lineRule="auto"/>
        <w:jc w:val="both"/>
        <w:rPr>
          <w:rFonts w:ascii="Times New Roman" w:hAnsi="Times New Roman" w:cs="Times New Roman"/>
          <w:sz w:val="24"/>
          <w:szCs w:val="24"/>
        </w:rPr>
      </w:pPr>
      <w:r w:rsidRPr="009B6BD1">
        <w:rPr>
          <w:rFonts w:ascii="Times New Roman" w:hAnsi="Times New Roman" w:cs="Times New Roman"/>
          <w:b/>
          <w:bCs/>
          <w:i/>
          <w:iCs/>
          <w:sz w:val="24"/>
          <w:szCs w:val="24"/>
        </w:rPr>
        <w:t>Implementation</w:t>
      </w:r>
      <w:r w:rsidRPr="009B6BD1">
        <w:rPr>
          <w:rFonts w:ascii="Times New Roman" w:hAnsi="Times New Roman" w:cs="Times New Roman"/>
          <w:sz w:val="24"/>
          <w:szCs w:val="24"/>
        </w:rPr>
        <w:t>: With inputs from the system design, the system is first developed in</w:t>
      </w:r>
    </w:p>
    <w:p w14:paraId="7605A0CE" w14:textId="77777777" w:rsidR="00725964" w:rsidRPr="009B6BD1" w:rsidRDefault="00725964" w:rsidP="00184A11">
      <w:pPr>
        <w:autoSpaceDE w:val="0"/>
        <w:autoSpaceDN w:val="0"/>
        <w:adjustRightInd w:val="0"/>
        <w:spacing w:after="0" w:line="360" w:lineRule="auto"/>
        <w:ind w:firstLine="720"/>
        <w:jc w:val="both"/>
        <w:rPr>
          <w:rFonts w:ascii="Times New Roman" w:hAnsi="Times New Roman" w:cs="Times New Roman"/>
          <w:sz w:val="24"/>
          <w:szCs w:val="24"/>
        </w:rPr>
      </w:pPr>
      <w:r w:rsidRPr="009B6BD1">
        <w:rPr>
          <w:rFonts w:ascii="Times New Roman" w:hAnsi="Times New Roman" w:cs="Times New Roman"/>
          <w:sz w:val="24"/>
          <w:szCs w:val="24"/>
        </w:rPr>
        <w:t>small programs called units, which are integrated in the next phase. Each unit is</w:t>
      </w:r>
    </w:p>
    <w:p w14:paraId="50F6F273" w14:textId="77777777" w:rsidR="00725964" w:rsidRPr="009B6BD1" w:rsidRDefault="00725964" w:rsidP="00184A11">
      <w:pPr>
        <w:autoSpaceDE w:val="0"/>
        <w:autoSpaceDN w:val="0"/>
        <w:adjustRightInd w:val="0"/>
        <w:spacing w:after="0" w:line="360" w:lineRule="auto"/>
        <w:ind w:firstLine="720"/>
        <w:jc w:val="both"/>
        <w:rPr>
          <w:rFonts w:ascii="Times New Roman" w:hAnsi="Times New Roman" w:cs="Times New Roman"/>
          <w:sz w:val="24"/>
          <w:szCs w:val="24"/>
        </w:rPr>
      </w:pPr>
      <w:r w:rsidRPr="009B6BD1">
        <w:rPr>
          <w:rFonts w:ascii="Times New Roman" w:hAnsi="Times New Roman" w:cs="Times New Roman"/>
          <w:sz w:val="24"/>
          <w:szCs w:val="24"/>
        </w:rPr>
        <w:t>developed and tested for its functionality, which is referred to as Unit Testing;</w:t>
      </w:r>
    </w:p>
    <w:p w14:paraId="2CC015A6" w14:textId="77777777" w:rsidR="00725964" w:rsidRPr="009B6BD1" w:rsidRDefault="00725964" w:rsidP="00184A11">
      <w:pPr>
        <w:pStyle w:val="ListParagraph"/>
        <w:numPr>
          <w:ilvl w:val="0"/>
          <w:numId w:val="24"/>
        </w:numPr>
        <w:autoSpaceDE w:val="0"/>
        <w:autoSpaceDN w:val="0"/>
        <w:adjustRightInd w:val="0"/>
        <w:spacing w:after="0" w:line="360" w:lineRule="auto"/>
        <w:jc w:val="both"/>
        <w:rPr>
          <w:rFonts w:ascii="Times New Roman" w:hAnsi="Times New Roman" w:cs="Times New Roman"/>
          <w:sz w:val="24"/>
          <w:szCs w:val="24"/>
        </w:rPr>
      </w:pPr>
      <w:r w:rsidRPr="009B6BD1">
        <w:rPr>
          <w:rFonts w:ascii="Times New Roman" w:hAnsi="Times New Roman" w:cs="Times New Roman"/>
          <w:b/>
          <w:bCs/>
          <w:i/>
          <w:iCs/>
          <w:sz w:val="24"/>
          <w:szCs w:val="24"/>
        </w:rPr>
        <w:t>Integration and Testing</w:t>
      </w:r>
      <w:r w:rsidRPr="009B6BD1">
        <w:rPr>
          <w:rFonts w:ascii="Times New Roman" w:hAnsi="Times New Roman" w:cs="Times New Roman"/>
          <w:sz w:val="24"/>
          <w:szCs w:val="24"/>
        </w:rPr>
        <w:t>: All the units developed in the implementation phase are</w:t>
      </w:r>
    </w:p>
    <w:p w14:paraId="600B3C0C" w14:textId="77777777" w:rsidR="00725964" w:rsidRPr="009B6BD1" w:rsidRDefault="00725964" w:rsidP="00184A11">
      <w:pPr>
        <w:autoSpaceDE w:val="0"/>
        <w:autoSpaceDN w:val="0"/>
        <w:adjustRightInd w:val="0"/>
        <w:spacing w:after="0" w:line="360" w:lineRule="auto"/>
        <w:ind w:firstLine="720"/>
        <w:jc w:val="both"/>
        <w:rPr>
          <w:rFonts w:ascii="Times New Roman" w:hAnsi="Times New Roman" w:cs="Times New Roman"/>
          <w:sz w:val="24"/>
          <w:szCs w:val="24"/>
        </w:rPr>
      </w:pPr>
      <w:r w:rsidRPr="009B6BD1">
        <w:rPr>
          <w:rFonts w:ascii="Times New Roman" w:hAnsi="Times New Roman" w:cs="Times New Roman"/>
          <w:sz w:val="24"/>
          <w:szCs w:val="24"/>
        </w:rPr>
        <w:lastRenderedPageBreak/>
        <w:t>integrated into a system after testing of each unit. Post integration the entire system is</w:t>
      </w:r>
    </w:p>
    <w:p w14:paraId="2A0B81C9" w14:textId="77777777" w:rsidR="00725964" w:rsidRPr="009B6BD1" w:rsidRDefault="00725964" w:rsidP="00184A11">
      <w:pPr>
        <w:autoSpaceDE w:val="0"/>
        <w:autoSpaceDN w:val="0"/>
        <w:adjustRightInd w:val="0"/>
        <w:spacing w:after="0" w:line="360" w:lineRule="auto"/>
        <w:ind w:firstLine="720"/>
        <w:jc w:val="both"/>
        <w:rPr>
          <w:rFonts w:ascii="Times New Roman" w:hAnsi="Times New Roman" w:cs="Times New Roman"/>
          <w:sz w:val="24"/>
          <w:szCs w:val="24"/>
        </w:rPr>
      </w:pPr>
      <w:r w:rsidRPr="009B6BD1">
        <w:rPr>
          <w:rFonts w:ascii="Times New Roman" w:hAnsi="Times New Roman" w:cs="Times New Roman"/>
          <w:sz w:val="24"/>
          <w:szCs w:val="24"/>
        </w:rPr>
        <w:t>tested for any faults and failures;</w:t>
      </w:r>
    </w:p>
    <w:p w14:paraId="167EC54D" w14:textId="77777777" w:rsidR="00725964" w:rsidRPr="009B6BD1" w:rsidRDefault="00725964" w:rsidP="00184A11">
      <w:pPr>
        <w:pStyle w:val="ListParagraph"/>
        <w:numPr>
          <w:ilvl w:val="0"/>
          <w:numId w:val="24"/>
        </w:numPr>
        <w:autoSpaceDE w:val="0"/>
        <w:autoSpaceDN w:val="0"/>
        <w:adjustRightInd w:val="0"/>
        <w:spacing w:after="0" w:line="360" w:lineRule="auto"/>
        <w:jc w:val="both"/>
        <w:rPr>
          <w:rFonts w:ascii="Times New Roman" w:hAnsi="Times New Roman" w:cs="Times New Roman"/>
          <w:sz w:val="24"/>
          <w:szCs w:val="24"/>
        </w:rPr>
      </w:pPr>
      <w:r w:rsidRPr="009B6BD1">
        <w:rPr>
          <w:rFonts w:ascii="Times New Roman" w:hAnsi="Times New Roman" w:cs="Times New Roman"/>
          <w:b/>
          <w:bCs/>
          <w:i/>
          <w:iCs/>
          <w:sz w:val="24"/>
          <w:szCs w:val="24"/>
        </w:rPr>
        <w:t>Deployment of system</w:t>
      </w:r>
      <w:r w:rsidRPr="009B6BD1">
        <w:rPr>
          <w:rFonts w:ascii="Times New Roman" w:hAnsi="Times New Roman" w:cs="Times New Roman"/>
          <w:sz w:val="24"/>
          <w:szCs w:val="24"/>
        </w:rPr>
        <w:t>: Once the functional and non-functional testing is done; the</w:t>
      </w:r>
    </w:p>
    <w:p w14:paraId="1863E72D" w14:textId="77777777" w:rsidR="00725964" w:rsidRPr="009B6BD1" w:rsidRDefault="00725964" w:rsidP="00184A11">
      <w:pPr>
        <w:autoSpaceDE w:val="0"/>
        <w:autoSpaceDN w:val="0"/>
        <w:adjustRightInd w:val="0"/>
        <w:spacing w:after="0" w:line="360" w:lineRule="auto"/>
        <w:ind w:firstLine="720"/>
        <w:jc w:val="both"/>
        <w:rPr>
          <w:rFonts w:ascii="Times New Roman" w:hAnsi="Times New Roman" w:cs="Times New Roman"/>
          <w:sz w:val="24"/>
          <w:szCs w:val="24"/>
        </w:rPr>
      </w:pPr>
      <w:r w:rsidRPr="009B6BD1">
        <w:rPr>
          <w:rFonts w:ascii="Times New Roman" w:hAnsi="Times New Roman" w:cs="Times New Roman"/>
          <w:sz w:val="24"/>
          <w:szCs w:val="24"/>
        </w:rPr>
        <w:t>product is deployed in the customer environment or released into the market;</w:t>
      </w:r>
    </w:p>
    <w:p w14:paraId="4BA878C5" w14:textId="77777777" w:rsidR="00725964" w:rsidRPr="009B6BD1" w:rsidRDefault="00725964" w:rsidP="00184A11">
      <w:pPr>
        <w:pStyle w:val="ListParagraph"/>
        <w:numPr>
          <w:ilvl w:val="0"/>
          <w:numId w:val="24"/>
        </w:numPr>
        <w:autoSpaceDE w:val="0"/>
        <w:autoSpaceDN w:val="0"/>
        <w:adjustRightInd w:val="0"/>
        <w:spacing w:after="0" w:line="360" w:lineRule="auto"/>
        <w:jc w:val="both"/>
        <w:rPr>
          <w:rFonts w:ascii="Times New Roman" w:hAnsi="Times New Roman" w:cs="Times New Roman"/>
          <w:sz w:val="24"/>
          <w:szCs w:val="24"/>
        </w:rPr>
      </w:pPr>
      <w:r w:rsidRPr="009B6BD1">
        <w:rPr>
          <w:rFonts w:ascii="Times New Roman" w:hAnsi="Times New Roman" w:cs="Times New Roman"/>
          <w:b/>
          <w:bCs/>
          <w:i/>
          <w:iCs/>
          <w:sz w:val="24"/>
          <w:szCs w:val="24"/>
        </w:rPr>
        <w:t>Maintenance</w:t>
      </w:r>
      <w:r w:rsidRPr="009B6BD1">
        <w:rPr>
          <w:rFonts w:ascii="Times New Roman" w:hAnsi="Times New Roman" w:cs="Times New Roman"/>
          <w:sz w:val="24"/>
          <w:szCs w:val="24"/>
        </w:rPr>
        <w:t>: There are some issues which come up in the client environment. To fix</w:t>
      </w:r>
    </w:p>
    <w:p w14:paraId="192E0C17" w14:textId="77777777" w:rsidR="00725964" w:rsidRPr="009B6BD1" w:rsidRDefault="00725964" w:rsidP="00184A11">
      <w:pPr>
        <w:autoSpaceDE w:val="0"/>
        <w:autoSpaceDN w:val="0"/>
        <w:adjustRightInd w:val="0"/>
        <w:spacing w:after="0" w:line="360" w:lineRule="auto"/>
        <w:ind w:left="720"/>
        <w:jc w:val="both"/>
        <w:rPr>
          <w:rFonts w:ascii="Times New Roman" w:hAnsi="Times New Roman" w:cs="Times New Roman"/>
          <w:sz w:val="24"/>
          <w:szCs w:val="24"/>
        </w:rPr>
      </w:pPr>
      <w:r w:rsidRPr="009B6BD1">
        <w:rPr>
          <w:rFonts w:ascii="Times New Roman" w:hAnsi="Times New Roman" w:cs="Times New Roman"/>
          <w:sz w:val="24"/>
          <w:szCs w:val="24"/>
        </w:rPr>
        <w:t>those issues, patches are released. Also, to enhance the product some better versions are released. Maintenance is done to deliver these changes in the customer environment.</w:t>
      </w:r>
    </w:p>
    <w:p w14:paraId="4A9B7134" w14:textId="77777777" w:rsidR="00167CE4" w:rsidRDefault="00167CE4" w:rsidP="00184A11">
      <w:pPr>
        <w:autoSpaceDE w:val="0"/>
        <w:autoSpaceDN w:val="0"/>
        <w:adjustRightInd w:val="0"/>
        <w:spacing w:after="0" w:line="360" w:lineRule="auto"/>
        <w:jc w:val="both"/>
        <w:rPr>
          <w:rFonts w:ascii="Times New Roman" w:hAnsi="Times New Roman" w:cs="Times New Roman"/>
          <w:b/>
          <w:bCs/>
          <w:sz w:val="28"/>
          <w:szCs w:val="28"/>
        </w:rPr>
      </w:pPr>
    </w:p>
    <w:p w14:paraId="16927EC3" w14:textId="2E4FE89C" w:rsidR="00725964" w:rsidRPr="009B6BD1" w:rsidRDefault="00725964" w:rsidP="00184A11">
      <w:pPr>
        <w:autoSpaceDE w:val="0"/>
        <w:autoSpaceDN w:val="0"/>
        <w:adjustRightInd w:val="0"/>
        <w:spacing w:after="0" w:line="360" w:lineRule="auto"/>
        <w:jc w:val="both"/>
        <w:rPr>
          <w:rFonts w:ascii="Times New Roman" w:hAnsi="Times New Roman" w:cs="Times New Roman"/>
          <w:b/>
          <w:bCs/>
          <w:sz w:val="28"/>
          <w:szCs w:val="28"/>
        </w:rPr>
      </w:pPr>
      <w:r w:rsidRPr="009B6BD1">
        <w:rPr>
          <w:rFonts w:ascii="Times New Roman" w:hAnsi="Times New Roman" w:cs="Times New Roman"/>
          <w:b/>
          <w:bCs/>
          <w:sz w:val="28"/>
          <w:szCs w:val="28"/>
        </w:rPr>
        <w:t>Waterfall model advantages</w:t>
      </w:r>
    </w:p>
    <w:p w14:paraId="0D15BF5B" w14:textId="77777777" w:rsidR="00725964" w:rsidRPr="009B6BD1" w:rsidRDefault="00725964" w:rsidP="00184A11">
      <w:pPr>
        <w:pStyle w:val="ListParagraph"/>
        <w:numPr>
          <w:ilvl w:val="0"/>
          <w:numId w:val="25"/>
        </w:numPr>
        <w:autoSpaceDE w:val="0"/>
        <w:autoSpaceDN w:val="0"/>
        <w:adjustRightInd w:val="0"/>
        <w:spacing w:after="0" w:line="360" w:lineRule="auto"/>
        <w:jc w:val="both"/>
        <w:rPr>
          <w:rFonts w:ascii="Times New Roman" w:hAnsi="Times New Roman" w:cs="Times New Roman"/>
          <w:sz w:val="24"/>
          <w:szCs w:val="24"/>
        </w:rPr>
      </w:pPr>
      <w:r w:rsidRPr="009B6BD1">
        <w:rPr>
          <w:rFonts w:ascii="Times New Roman" w:hAnsi="Times New Roman" w:cs="Times New Roman"/>
          <w:sz w:val="24"/>
          <w:szCs w:val="24"/>
        </w:rPr>
        <w:t>Simple and easy to understand and use;</w:t>
      </w:r>
    </w:p>
    <w:p w14:paraId="165AC899" w14:textId="77777777" w:rsidR="00725964" w:rsidRPr="009B6BD1" w:rsidRDefault="00725964" w:rsidP="00184A11">
      <w:pPr>
        <w:pStyle w:val="ListParagraph"/>
        <w:numPr>
          <w:ilvl w:val="0"/>
          <w:numId w:val="25"/>
        </w:numPr>
        <w:autoSpaceDE w:val="0"/>
        <w:autoSpaceDN w:val="0"/>
        <w:adjustRightInd w:val="0"/>
        <w:spacing w:after="0" w:line="360" w:lineRule="auto"/>
        <w:jc w:val="both"/>
        <w:rPr>
          <w:rFonts w:ascii="Times New Roman" w:hAnsi="Times New Roman" w:cs="Times New Roman"/>
          <w:sz w:val="24"/>
          <w:szCs w:val="24"/>
        </w:rPr>
      </w:pPr>
      <w:r w:rsidRPr="009B6BD1">
        <w:rPr>
          <w:rFonts w:ascii="Times New Roman" w:hAnsi="Times New Roman" w:cs="Times New Roman"/>
          <w:sz w:val="24"/>
          <w:szCs w:val="24"/>
        </w:rPr>
        <w:t>Easy to manage due to the rigidity of the model. Each phase has specific deliverables</w:t>
      </w:r>
    </w:p>
    <w:p w14:paraId="33CE5473" w14:textId="77777777" w:rsidR="00725964" w:rsidRPr="009B6BD1" w:rsidRDefault="00725964" w:rsidP="00184A11">
      <w:pPr>
        <w:autoSpaceDE w:val="0"/>
        <w:autoSpaceDN w:val="0"/>
        <w:adjustRightInd w:val="0"/>
        <w:spacing w:after="0" w:line="360" w:lineRule="auto"/>
        <w:ind w:firstLine="720"/>
        <w:jc w:val="both"/>
        <w:rPr>
          <w:rFonts w:ascii="Times New Roman" w:hAnsi="Times New Roman" w:cs="Times New Roman"/>
          <w:sz w:val="24"/>
          <w:szCs w:val="24"/>
        </w:rPr>
      </w:pPr>
      <w:r w:rsidRPr="009B6BD1">
        <w:rPr>
          <w:rFonts w:ascii="Times New Roman" w:hAnsi="Times New Roman" w:cs="Times New Roman"/>
          <w:sz w:val="24"/>
          <w:szCs w:val="24"/>
        </w:rPr>
        <w:t>and a review process;</w:t>
      </w:r>
    </w:p>
    <w:p w14:paraId="0D8A8278" w14:textId="77777777" w:rsidR="00725964" w:rsidRPr="009B6BD1" w:rsidRDefault="00725964" w:rsidP="00184A11">
      <w:pPr>
        <w:pStyle w:val="ListParagraph"/>
        <w:numPr>
          <w:ilvl w:val="0"/>
          <w:numId w:val="26"/>
        </w:numPr>
        <w:autoSpaceDE w:val="0"/>
        <w:autoSpaceDN w:val="0"/>
        <w:adjustRightInd w:val="0"/>
        <w:spacing w:after="0" w:line="360" w:lineRule="auto"/>
        <w:jc w:val="both"/>
        <w:rPr>
          <w:rFonts w:ascii="Times New Roman" w:hAnsi="Times New Roman" w:cs="Times New Roman"/>
          <w:sz w:val="24"/>
          <w:szCs w:val="24"/>
        </w:rPr>
      </w:pPr>
      <w:r w:rsidRPr="009B6BD1">
        <w:rPr>
          <w:rFonts w:ascii="Times New Roman" w:hAnsi="Times New Roman" w:cs="Times New Roman"/>
          <w:sz w:val="24"/>
          <w:szCs w:val="24"/>
        </w:rPr>
        <w:t>Phases are processed and completed one at a time;</w:t>
      </w:r>
    </w:p>
    <w:p w14:paraId="15BBDC09" w14:textId="77777777" w:rsidR="00725964" w:rsidRPr="009B6BD1" w:rsidRDefault="00725964" w:rsidP="00184A11">
      <w:pPr>
        <w:pStyle w:val="ListParagraph"/>
        <w:numPr>
          <w:ilvl w:val="0"/>
          <w:numId w:val="26"/>
        </w:numPr>
        <w:autoSpaceDE w:val="0"/>
        <w:autoSpaceDN w:val="0"/>
        <w:adjustRightInd w:val="0"/>
        <w:spacing w:after="0" w:line="360" w:lineRule="auto"/>
        <w:jc w:val="both"/>
        <w:rPr>
          <w:rFonts w:ascii="Times New Roman" w:hAnsi="Times New Roman" w:cs="Times New Roman"/>
          <w:sz w:val="24"/>
          <w:szCs w:val="24"/>
        </w:rPr>
      </w:pPr>
      <w:r w:rsidRPr="009B6BD1">
        <w:rPr>
          <w:rFonts w:ascii="Times New Roman" w:hAnsi="Times New Roman" w:cs="Times New Roman"/>
          <w:sz w:val="24"/>
          <w:szCs w:val="24"/>
        </w:rPr>
        <w:t>Works well for smaller projects where requirements are very well understood;</w:t>
      </w:r>
    </w:p>
    <w:p w14:paraId="62F4FFB6" w14:textId="77777777" w:rsidR="00725964" w:rsidRPr="009B6BD1" w:rsidRDefault="00725964" w:rsidP="00184A11">
      <w:pPr>
        <w:pStyle w:val="ListParagraph"/>
        <w:numPr>
          <w:ilvl w:val="0"/>
          <w:numId w:val="26"/>
        </w:numPr>
        <w:autoSpaceDE w:val="0"/>
        <w:autoSpaceDN w:val="0"/>
        <w:adjustRightInd w:val="0"/>
        <w:spacing w:after="0" w:line="360" w:lineRule="auto"/>
        <w:jc w:val="both"/>
        <w:rPr>
          <w:rFonts w:ascii="Times New Roman" w:hAnsi="Times New Roman" w:cs="Times New Roman"/>
          <w:sz w:val="24"/>
          <w:szCs w:val="24"/>
        </w:rPr>
      </w:pPr>
      <w:r w:rsidRPr="009B6BD1">
        <w:rPr>
          <w:rFonts w:ascii="Times New Roman" w:hAnsi="Times New Roman" w:cs="Times New Roman"/>
          <w:sz w:val="24"/>
          <w:szCs w:val="24"/>
        </w:rPr>
        <w:t>Clearly defined stages;</w:t>
      </w:r>
    </w:p>
    <w:p w14:paraId="6C02DD07" w14:textId="77777777" w:rsidR="00725964" w:rsidRPr="009B6BD1" w:rsidRDefault="00725964" w:rsidP="00184A11">
      <w:pPr>
        <w:pStyle w:val="ListParagraph"/>
        <w:numPr>
          <w:ilvl w:val="0"/>
          <w:numId w:val="26"/>
        </w:numPr>
        <w:autoSpaceDE w:val="0"/>
        <w:autoSpaceDN w:val="0"/>
        <w:adjustRightInd w:val="0"/>
        <w:spacing w:after="0" w:line="360" w:lineRule="auto"/>
        <w:jc w:val="both"/>
        <w:rPr>
          <w:rFonts w:ascii="Times New Roman" w:hAnsi="Times New Roman" w:cs="Times New Roman"/>
          <w:sz w:val="24"/>
          <w:szCs w:val="24"/>
        </w:rPr>
      </w:pPr>
      <w:r w:rsidRPr="009B6BD1">
        <w:rPr>
          <w:rFonts w:ascii="Times New Roman" w:hAnsi="Times New Roman" w:cs="Times New Roman"/>
          <w:sz w:val="24"/>
          <w:szCs w:val="24"/>
        </w:rPr>
        <w:t>Well understood milestones;</w:t>
      </w:r>
    </w:p>
    <w:p w14:paraId="44E655AC" w14:textId="77777777" w:rsidR="00725964" w:rsidRPr="009B6BD1" w:rsidRDefault="00725964" w:rsidP="00184A11">
      <w:pPr>
        <w:pStyle w:val="ListParagraph"/>
        <w:numPr>
          <w:ilvl w:val="0"/>
          <w:numId w:val="26"/>
        </w:numPr>
        <w:autoSpaceDE w:val="0"/>
        <w:autoSpaceDN w:val="0"/>
        <w:adjustRightInd w:val="0"/>
        <w:spacing w:after="0" w:line="360" w:lineRule="auto"/>
        <w:jc w:val="both"/>
        <w:rPr>
          <w:rFonts w:ascii="Times New Roman" w:hAnsi="Times New Roman" w:cs="Times New Roman"/>
          <w:sz w:val="24"/>
          <w:szCs w:val="24"/>
        </w:rPr>
      </w:pPr>
      <w:r w:rsidRPr="009B6BD1">
        <w:rPr>
          <w:rFonts w:ascii="Times New Roman" w:hAnsi="Times New Roman" w:cs="Times New Roman"/>
          <w:sz w:val="24"/>
          <w:szCs w:val="24"/>
        </w:rPr>
        <w:t>Easy to arrange tasks;</w:t>
      </w:r>
    </w:p>
    <w:p w14:paraId="53717256" w14:textId="7FC00A13" w:rsidR="00725964" w:rsidRDefault="00725964" w:rsidP="00184A11">
      <w:pPr>
        <w:pStyle w:val="ListParagraph"/>
        <w:numPr>
          <w:ilvl w:val="0"/>
          <w:numId w:val="26"/>
        </w:numPr>
        <w:autoSpaceDE w:val="0"/>
        <w:autoSpaceDN w:val="0"/>
        <w:adjustRightInd w:val="0"/>
        <w:spacing w:after="0" w:line="360" w:lineRule="auto"/>
        <w:jc w:val="both"/>
        <w:rPr>
          <w:rFonts w:ascii="Times New Roman" w:hAnsi="Times New Roman" w:cs="Times New Roman"/>
          <w:sz w:val="24"/>
          <w:szCs w:val="24"/>
        </w:rPr>
      </w:pPr>
      <w:r w:rsidRPr="009B6BD1">
        <w:rPr>
          <w:rFonts w:ascii="Times New Roman" w:hAnsi="Times New Roman" w:cs="Times New Roman"/>
          <w:sz w:val="24"/>
          <w:szCs w:val="24"/>
        </w:rPr>
        <w:t>Process and results are well documented.</w:t>
      </w:r>
    </w:p>
    <w:p w14:paraId="054F8539" w14:textId="3660D89F" w:rsidR="00A14C52" w:rsidRDefault="00A14C52" w:rsidP="00184A11">
      <w:pPr>
        <w:autoSpaceDE w:val="0"/>
        <w:autoSpaceDN w:val="0"/>
        <w:adjustRightInd w:val="0"/>
        <w:spacing w:after="0" w:line="360" w:lineRule="auto"/>
        <w:jc w:val="both"/>
        <w:rPr>
          <w:rFonts w:ascii="Times New Roman" w:hAnsi="Times New Roman" w:cs="Times New Roman"/>
          <w:sz w:val="24"/>
          <w:szCs w:val="24"/>
        </w:rPr>
      </w:pPr>
    </w:p>
    <w:p w14:paraId="3C632C6B" w14:textId="43ABEAD9" w:rsidR="00A14C52" w:rsidRDefault="00A14C52" w:rsidP="00184A11">
      <w:pPr>
        <w:autoSpaceDE w:val="0"/>
        <w:autoSpaceDN w:val="0"/>
        <w:adjustRightInd w:val="0"/>
        <w:spacing w:after="0" w:line="360" w:lineRule="auto"/>
        <w:jc w:val="both"/>
        <w:rPr>
          <w:rFonts w:ascii="Times New Roman" w:hAnsi="Times New Roman" w:cs="Times New Roman"/>
          <w:sz w:val="24"/>
          <w:szCs w:val="24"/>
        </w:rPr>
      </w:pPr>
    </w:p>
    <w:p w14:paraId="355D68D7" w14:textId="021BF253" w:rsidR="00A14C52" w:rsidRDefault="00A14C52" w:rsidP="00184A11">
      <w:pPr>
        <w:autoSpaceDE w:val="0"/>
        <w:autoSpaceDN w:val="0"/>
        <w:adjustRightInd w:val="0"/>
        <w:spacing w:after="0" w:line="360" w:lineRule="auto"/>
        <w:jc w:val="both"/>
        <w:rPr>
          <w:rFonts w:ascii="Times New Roman" w:hAnsi="Times New Roman" w:cs="Times New Roman"/>
          <w:sz w:val="24"/>
          <w:szCs w:val="24"/>
        </w:rPr>
      </w:pPr>
    </w:p>
    <w:p w14:paraId="052C1C51" w14:textId="77777777" w:rsidR="00A14C52" w:rsidRDefault="00A14C52" w:rsidP="00184A11">
      <w:pPr>
        <w:autoSpaceDE w:val="0"/>
        <w:autoSpaceDN w:val="0"/>
        <w:adjustRightInd w:val="0"/>
        <w:spacing w:after="0" w:line="360" w:lineRule="auto"/>
        <w:jc w:val="both"/>
        <w:rPr>
          <w:rFonts w:ascii="Times New Roman" w:hAnsi="Times New Roman" w:cs="Times New Roman"/>
          <w:sz w:val="24"/>
          <w:szCs w:val="24"/>
        </w:rPr>
      </w:pPr>
    </w:p>
    <w:p w14:paraId="1CD38601" w14:textId="79C8A50F" w:rsidR="00A14C52" w:rsidRDefault="00A14C52" w:rsidP="00184A11">
      <w:pPr>
        <w:autoSpaceDE w:val="0"/>
        <w:autoSpaceDN w:val="0"/>
        <w:adjustRightInd w:val="0"/>
        <w:spacing w:after="0" w:line="360" w:lineRule="auto"/>
        <w:jc w:val="both"/>
        <w:rPr>
          <w:rFonts w:ascii="Times New Roman" w:hAnsi="Times New Roman" w:cs="Times New Roman"/>
          <w:sz w:val="24"/>
          <w:szCs w:val="24"/>
        </w:rPr>
      </w:pPr>
    </w:p>
    <w:p w14:paraId="21712258" w14:textId="0C3F410B" w:rsidR="00A14C52" w:rsidRDefault="00A14C52" w:rsidP="00184A11">
      <w:pPr>
        <w:autoSpaceDE w:val="0"/>
        <w:autoSpaceDN w:val="0"/>
        <w:adjustRightInd w:val="0"/>
        <w:spacing w:after="0" w:line="360" w:lineRule="auto"/>
        <w:jc w:val="both"/>
        <w:rPr>
          <w:rFonts w:ascii="Times New Roman" w:hAnsi="Times New Roman" w:cs="Times New Roman"/>
          <w:sz w:val="24"/>
          <w:szCs w:val="24"/>
        </w:rPr>
      </w:pPr>
    </w:p>
    <w:p w14:paraId="71AF09E0" w14:textId="631AD022" w:rsidR="00A14C52" w:rsidRDefault="00A14C52" w:rsidP="00184A11">
      <w:pPr>
        <w:autoSpaceDE w:val="0"/>
        <w:autoSpaceDN w:val="0"/>
        <w:adjustRightInd w:val="0"/>
        <w:spacing w:after="0" w:line="360" w:lineRule="auto"/>
        <w:jc w:val="both"/>
        <w:rPr>
          <w:rFonts w:ascii="Times New Roman" w:hAnsi="Times New Roman" w:cs="Times New Roman"/>
          <w:sz w:val="24"/>
          <w:szCs w:val="24"/>
        </w:rPr>
      </w:pPr>
    </w:p>
    <w:p w14:paraId="16AF88A3" w14:textId="67199859" w:rsidR="00A14C52" w:rsidRDefault="00A14C52" w:rsidP="00184A11">
      <w:pPr>
        <w:autoSpaceDE w:val="0"/>
        <w:autoSpaceDN w:val="0"/>
        <w:adjustRightInd w:val="0"/>
        <w:spacing w:after="0" w:line="360" w:lineRule="auto"/>
        <w:jc w:val="both"/>
        <w:rPr>
          <w:rFonts w:ascii="Times New Roman" w:hAnsi="Times New Roman" w:cs="Times New Roman"/>
          <w:sz w:val="24"/>
          <w:szCs w:val="24"/>
        </w:rPr>
      </w:pPr>
    </w:p>
    <w:p w14:paraId="5BF684F1" w14:textId="77777777" w:rsidR="00A14C52" w:rsidRPr="00A14C52" w:rsidRDefault="00A14C52" w:rsidP="00184A11">
      <w:pPr>
        <w:autoSpaceDE w:val="0"/>
        <w:autoSpaceDN w:val="0"/>
        <w:adjustRightInd w:val="0"/>
        <w:spacing w:after="0" w:line="360" w:lineRule="auto"/>
        <w:jc w:val="both"/>
        <w:rPr>
          <w:rFonts w:ascii="Times New Roman" w:hAnsi="Times New Roman" w:cs="Times New Roman"/>
          <w:sz w:val="24"/>
          <w:szCs w:val="24"/>
        </w:rPr>
      </w:pPr>
    </w:p>
    <w:p w14:paraId="78AECBB8" w14:textId="2BC85D85" w:rsidR="00A14C52" w:rsidRDefault="00A14C52" w:rsidP="00184A11">
      <w:pPr>
        <w:autoSpaceDE w:val="0"/>
        <w:autoSpaceDN w:val="0"/>
        <w:adjustRightInd w:val="0"/>
        <w:spacing w:after="0" w:line="360" w:lineRule="auto"/>
        <w:ind w:left="360"/>
        <w:jc w:val="both"/>
        <w:rPr>
          <w:rFonts w:ascii="Times New Roman" w:hAnsi="Times New Roman" w:cs="Times New Roman"/>
          <w:sz w:val="24"/>
          <w:szCs w:val="24"/>
        </w:rPr>
      </w:pPr>
    </w:p>
    <w:p w14:paraId="40B87728" w14:textId="77777777" w:rsidR="00A14C52" w:rsidRPr="00A14C52" w:rsidRDefault="00A14C52" w:rsidP="00184A11">
      <w:pPr>
        <w:autoSpaceDE w:val="0"/>
        <w:autoSpaceDN w:val="0"/>
        <w:adjustRightInd w:val="0"/>
        <w:spacing w:after="0" w:line="360" w:lineRule="auto"/>
        <w:ind w:left="360"/>
        <w:jc w:val="both"/>
        <w:rPr>
          <w:rFonts w:ascii="Times New Roman" w:hAnsi="Times New Roman" w:cs="Times New Roman"/>
          <w:sz w:val="24"/>
          <w:szCs w:val="24"/>
        </w:rPr>
      </w:pPr>
    </w:p>
    <w:p w14:paraId="423C38B1" w14:textId="77777777" w:rsidR="00725964" w:rsidRPr="009B6BD1" w:rsidRDefault="00725964" w:rsidP="00184A11">
      <w:pPr>
        <w:autoSpaceDE w:val="0"/>
        <w:autoSpaceDN w:val="0"/>
        <w:adjustRightInd w:val="0"/>
        <w:spacing w:after="0" w:line="360" w:lineRule="auto"/>
        <w:jc w:val="both"/>
        <w:rPr>
          <w:rFonts w:ascii="Times New Roman" w:hAnsi="Times New Roman" w:cs="Times New Roman"/>
          <w:b/>
          <w:bCs/>
          <w:sz w:val="32"/>
          <w:szCs w:val="32"/>
        </w:rPr>
      </w:pPr>
    </w:p>
    <w:p w14:paraId="425EE7DC" w14:textId="77777777" w:rsidR="002056E8" w:rsidRDefault="002056E8" w:rsidP="00184A11">
      <w:pPr>
        <w:keepNext/>
        <w:keepLines/>
        <w:spacing w:before="400" w:after="40" w:line="360" w:lineRule="auto"/>
        <w:rPr>
          <w:rFonts w:ascii="Times New Roman" w:eastAsia="Calibri Light" w:hAnsi="Times New Roman" w:cs="Times New Roman"/>
          <w:b/>
          <w:color w:val="1F4E79"/>
          <w:sz w:val="32"/>
          <w:szCs w:val="32"/>
        </w:rPr>
      </w:pPr>
    </w:p>
    <w:p w14:paraId="4E509199" w14:textId="77777777" w:rsidR="002056E8" w:rsidRDefault="002056E8" w:rsidP="00184A11">
      <w:pPr>
        <w:keepNext/>
        <w:keepLines/>
        <w:spacing w:before="400" w:after="40" w:line="360" w:lineRule="auto"/>
        <w:rPr>
          <w:rFonts w:ascii="Times New Roman" w:eastAsia="Calibri Light" w:hAnsi="Times New Roman" w:cs="Times New Roman"/>
          <w:b/>
          <w:color w:val="1F4E79"/>
          <w:sz w:val="32"/>
          <w:szCs w:val="32"/>
        </w:rPr>
      </w:pPr>
    </w:p>
    <w:p w14:paraId="6D6B2B1D" w14:textId="4361D6EB" w:rsidR="002056E8" w:rsidRDefault="002056E8" w:rsidP="00184A11">
      <w:pPr>
        <w:keepNext/>
        <w:keepLines/>
        <w:spacing w:before="400" w:after="40" w:line="360" w:lineRule="auto"/>
        <w:rPr>
          <w:rFonts w:ascii="Times New Roman" w:eastAsia="Calibri Light" w:hAnsi="Times New Roman" w:cs="Times New Roman"/>
          <w:b/>
          <w:color w:val="1F4E79"/>
          <w:sz w:val="32"/>
          <w:szCs w:val="32"/>
        </w:rPr>
      </w:pPr>
    </w:p>
    <w:p w14:paraId="4C28B7FD" w14:textId="03EE70D4" w:rsidR="000D6FB9" w:rsidRPr="00B61948" w:rsidRDefault="00056D37" w:rsidP="00184A11">
      <w:pPr>
        <w:keepNext/>
        <w:keepLines/>
        <w:spacing w:before="400" w:after="40" w:line="360" w:lineRule="auto"/>
        <w:rPr>
          <w:rFonts w:ascii="Times New Roman" w:eastAsia="Calibri Light" w:hAnsi="Times New Roman" w:cs="Times New Roman"/>
          <w:b/>
          <w:color w:val="1F4E79"/>
          <w:sz w:val="32"/>
          <w:szCs w:val="32"/>
        </w:rPr>
      </w:pPr>
      <w:r w:rsidRPr="00B61948">
        <w:rPr>
          <w:rFonts w:ascii="Times New Roman" w:eastAsia="Calibri Light" w:hAnsi="Times New Roman" w:cs="Times New Roman"/>
          <w:b/>
          <w:color w:val="1F4E79"/>
          <w:sz w:val="32"/>
          <w:szCs w:val="32"/>
        </w:rPr>
        <w:t>CHAP 3. SYSTEM ANALYSIS AND DESIGN</w:t>
      </w:r>
    </w:p>
    <w:p w14:paraId="51274485" w14:textId="77777777" w:rsidR="00B61948" w:rsidRDefault="00056D37" w:rsidP="00184A11">
      <w:pPr>
        <w:keepNext/>
        <w:keepLines/>
        <w:spacing w:before="40" w:after="240" w:line="360" w:lineRule="auto"/>
        <w:rPr>
          <w:rFonts w:ascii="Times New Roman" w:eastAsia="Calibri Light" w:hAnsi="Times New Roman" w:cs="Times New Roman"/>
          <w:b/>
          <w:color w:val="2E74B5"/>
          <w:sz w:val="28"/>
          <w:szCs w:val="28"/>
        </w:rPr>
      </w:pPr>
      <w:r w:rsidRPr="00B61948">
        <w:rPr>
          <w:rFonts w:ascii="Times New Roman" w:eastAsia="Calibri Light" w:hAnsi="Times New Roman" w:cs="Times New Roman"/>
          <w:b/>
          <w:color w:val="2E74B5"/>
          <w:sz w:val="28"/>
          <w:szCs w:val="28"/>
        </w:rPr>
        <w:t>3.1 INTRODUCTION</w:t>
      </w:r>
    </w:p>
    <w:p w14:paraId="6A7C7376" w14:textId="77777777" w:rsidR="000D6FB9" w:rsidRPr="00B61948" w:rsidRDefault="00056D37" w:rsidP="00184A11">
      <w:pPr>
        <w:keepNext/>
        <w:keepLines/>
        <w:spacing w:before="40" w:after="240" w:line="360" w:lineRule="auto"/>
        <w:rPr>
          <w:rFonts w:ascii="Times New Roman" w:eastAsia="Calibri Light" w:hAnsi="Times New Roman" w:cs="Times New Roman"/>
          <w:b/>
          <w:color w:val="2E74B5"/>
          <w:sz w:val="28"/>
          <w:szCs w:val="28"/>
        </w:rPr>
      </w:pPr>
      <w:r w:rsidRPr="009B6BD1">
        <w:rPr>
          <w:rFonts w:ascii="Times New Roman" w:eastAsia="Times New Roman" w:hAnsi="Times New Roman" w:cs="Times New Roman"/>
          <w:sz w:val="24"/>
        </w:rPr>
        <w:t xml:space="preserve">In this chapter, we will focus on the structure and the design of our project, which deals with Restoration church </w:t>
      </w:r>
      <w:r w:rsidR="007E03CE" w:rsidRPr="009B6BD1">
        <w:rPr>
          <w:rFonts w:ascii="Times New Roman" w:eastAsia="Times New Roman" w:hAnsi="Times New Roman" w:cs="Times New Roman"/>
          <w:sz w:val="24"/>
        </w:rPr>
        <w:t>Goma</w:t>
      </w:r>
      <w:r w:rsidRPr="009B6BD1">
        <w:rPr>
          <w:rFonts w:ascii="Times New Roman" w:eastAsia="Times New Roman" w:hAnsi="Times New Roman" w:cs="Times New Roman"/>
          <w:sz w:val="24"/>
        </w:rPr>
        <w:t>.</w:t>
      </w:r>
    </w:p>
    <w:p w14:paraId="43666B34" w14:textId="77777777" w:rsidR="000D6FB9" w:rsidRPr="009B6BD1" w:rsidRDefault="00056D37" w:rsidP="00184A11">
      <w:pPr>
        <w:spacing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We will also be talking about the existing system of referencing or giving Christian news and information’s about restoration church in Goma city and showing some weaknesses of the existing system.</w:t>
      </w:r>
    </w:p>
    <w:p w14:paraId="4B2B94F6" w14:textId="0549C153" w:rsidR="000D6FB9" w:rsidRPr="009B6BD1" w:rsidRDefault="00056D37" w:rsidP="00184A11">
      <w:pPr>
        <w:spacing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After the analysis of the existing </w:t>
      </w:r>
      <w:r w:rsidR="00167CE4" w:rsidRPr="009B6BD1">
        <w:rPr>
          <w:rFonts w:ascii="Times New Roman" w:eastAsia="Times New Roman" w:hAnsi="Times New Roman" w:cs="Times New Roman"/>
          <w:sz w:val="24"/>
        </w:rPr>
        <w:t>system,</w:t>
      </w:r>
      <w:r w:rsidRPr="009B6BD1">
        <w:rPr>
          <w:rFonts w:ascii="Times New Roman" w:eastAsia="Times New Roman" w:hAnsi="Times New Roman" w:cs="Times New Roman"/>
          <w:sz w:val="24"/>
        </w:rPr>
        <w:t xml:space="preserve"> we will be giving some problems with that system and we will also give a proposed system and the comparison of the two systems. </w:t>
      </w:r>
    </w:p>
    <w:p w14:paraId="61FE90DC" w14:textId="77777777" w:rsidR="000D6FB9" w:rsidRPr="00512FC8" w:rsidRDefault="00056D37" w:rsidP="00184A11">
      <w:pPr>
        <w:keepNext/>
        <w:keepLines/>
        <w:spacing w:before="40" w:after="0" w:line="360" w:lineRule="auto"/>
        <w:rPr>
          <w:rFonts w:ascii="Times New Roman" w:eastAsia="Calibri Light" w:hAnsi="Times New Roman" w:cs="Times New Roman"/>
          <w:b/>
          <w:sz w:val="32"/>
        </w:rPr>
      </w:pPr>
      <w:r w:rsidRPr="00512FC8">
        <w:rPr>
          <w:rFonts w:ascii="Times New Roman" w:eastAsia="Calibri Light" w:hAnsi="Times New Roman" w:cs="Times New Roman"/>
          <w:b/>
          <w:sz w:val="32"/>
        </w:rPr>
        <w:t>3.2. ANALYSIS OF THE CURRENT SYSTEM</w:t>
      </w:r>
    </w:p>
    <w:p w14:paraId="7E082C8C" w14:textId="77777777" w:rsidR="000D6FB9" w:rsidRPr="009B6BD1" w:rsidRDefault="00056D37" w:rsidP="00184A11">
      <w:pPr>
        <w:spacing w:line="36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3.2.1. INTRODUCTION</w:t>
      </w:r>
    </w:p>
    <w:p w14:paraId="1AA1F4E4" w14:textId="77777777" w:rsidR="000D6FB9" w:rsidRPr="009B6BD1" w:rsidRDefault="00056D37" w:rsidP="00184A11">
      <w:pPr>
        <w:spacing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In Goma city the first way to inform Christians is to communicate it in church, is to run through church or to display the </w:t>
      </w:r>
      <w:r w:rsidR="007E03CE" w:rsidRPr="009B6BD1">
        <w:rPr>
          <w:rFonts w:ascii="Times New Roman" w:eastAsia="Times New Roman" w:hAnsi="Times New Roman" w:cs="Times New Roman"/>
          <w:sz w:val="24"/>
        </w:rPr>
        <w:t>information’s</w:t>
      </w:r>
      <w:r w:rsidRPr="009B6BD1">
        <w:rPr>
          <w:rFonts w:ascii="Times New Roman" w:eastAsia="Times New Roman" w:hAnsi="Times New Roman" w:cs="Times New Roman"/>
          <w:sz w:val="24"/>
        </w:rPr>
        <w:t xml:space="preserve"> in church, and until now there is no website or page that can display information about the restoration church. </w:t>
      </w:r>
    </w:p>
    <w:p w14:paraId="523C9662" w14:textId="77777777" w:rsidR="000D6FB9" w:rsidRPr="009B6BD1" w:rsidRDefault="00056D37" w:rsidP="00184A11">
      <w:pPr>
        <w:spacing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The second way is too close to us, is about applications to notify all Christian’s users of the systems about new program and the program of the church.</w:t>
      </w:r>
    </w:p>
    <w:p w14:paraId="79621958" w14:textId="77777777" w:rsidR="000D6FB9" w:rsidRPr="009B6BD1" w:rsidRDefault="00056D37" w:rsidP="00184A11">
      <w:pPr>
        <w:spacing w:before="240" w:line="36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 xml:space="preserve">3.2.2. PROBLEM OF THE CURRENT SYSTEM  </w:t>
      </w:r>
    </w:p>
    <w:p w14:paraId="43734CD0" w14:textId="77777777" w:rsidR="000D6FB9" w:rsidRPr="009B6BD1" w:rsidRDefault="00056D37" w:rsidP="00184A11">
      <w:pPr>
        <w:spacing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Let us break down some problem with the existing system:</w:t>
      </w:r>
    </w:p>
    <w:p w14:paraId="3956AD8A" w14:textId="2D386E81" w:rsidR="000D6FB9" w:rsidRPr="009B6BD1" w:rsidRDefault="00056D37" w:rsidP="00184A11">
      <w:pPr>
        <w:spacing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b/>
          <w:sz w:val="24"/>
        </w:rPr>
        <w:t xml:space="preserve">1. Many </w:t>
      </w:r>
      <w:r w:rsidR="003F4922" w:rsidRPr="009B6BD1">
        <w:rPr>
          <w:rFonts w:ascii="Times New Roman" w:eastAsia="Times New Roman" w:hAnsi="Times New Roman" w:cs="Times New Roman"/>
          <w:b/>
          <w:sz w:val="24"/>
        </w:rPr>
        <w:t>churches</w:t>
      </w:r>
      <w:r w:rsidRPr="009B6BD1">
        <w:rPr>
          <w:rFonts w:ascii="Times New Roman" w:eastAsia="Times New Roman" w:hAnsi="Times New Roman" w:cs="Times New Roman"/>
          <w:b/>
          <w:sz w:val="24"/>
        </w:rPr>
        <w:t xml:space="preserve"> do not have online page</w:t>
      </w:r>
      <w:r w:rsidRPr="009B6BD1">
        <w:rPr>
          <w:rFonts w:ascii="Times New Roman" w:eastAsia="Times New Roman" w:hAnsi="Times New Roman" w:cs="Times New Roman"/>
          <w:sz w:val="24"/>
        </w:rPr>
        <w:t>.</w:t>
      </w:r>
    </w:p>
    <w:p w14:paraId="4D4C6923" w14:textId="55D83FF8" w:rsidR="000D6FB9" w:rsidRPr="009B6BD1" w:rsidRDefault="00056D37" w:rsidP="00184A11">
      <w:pPr>
        <w:spacing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Many </w:t>
      </w:r>
      <w:r w:rsidR="003F4922" w:rsidRPr="009B6BD1">
        <w:rPr>
          <w:rFonts w:ascii="Times New Roman" w:eastAsia="Times New Roman" w:hAnsi="Times New Roman" w:cs="Times New Roman"/>
          <w:sz w:val="24"/>
        </w:rPr>
        <w:t>churches</w:t>
      </w:r>
      <w:r w:rsidRPr="009B6BD1">
        <w:rPr>
          <w:rFonts w:ascii="Times New Roman" w:eastAsia="Times New Roman" w:hAnsi="Times New Roman" w:cs="Times New Roman"/>
          <w:sz w:val="24"/>
        </w:rPr>
        <w:t xml:space="preserve"> in Goma city don’t have </w:t>
      </w:r>
      <w:r w:rsidR="007E03CE" w:rsidRPr="009B6BD1">
        <w:rPr>
          <w:rFonts w:ascii="Times New Roman" w:eastAsia="Times New Roman" w:hAnsi="Times New Roman" w:cs="Times New Roman"/>
          <w:sz w:val="24"/>
        </w:rPr>
        <w:t>a platform</w:t>
      </w:r>
      <w:r w:rsidRPr="009B6BD1">
        <w:rPr>
          <w:rFonts w:ascii="Times New Roman" w:eastAsia="Times New Roman" w:hAnsi="Times New Roman" w:cs="Times New Roman"/>
          <w:sz w:val="24"/>
        </w:rPr>
        <w:t xml:space="preserve"> to inform the Christians the only way they have is to print some flyers and distribute them in church or to put them in billboard on the way.</w:t>
      </w:r>
    </w:p>
    <w:p w14:paraId="076A5409" w14:textId="77777777" w:rsidR="000D6FB9" w:rsidRPr="009B6BD1" w:rsidRDefault="00056D37" w:rsidP="00184A11">
      <w:pPr>
        <w:spacing w:line="36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lastRenderedPageBreak/>
        <w:t xml:space="preserve">2. Many Church with good services (the word of god) still not </w:t>
      </w:r>
      <w:r w:rsidR="007E03CE" w:rsidRPr="009B6BD1">
        <w:rPr>
          <w:rFonts w:ascii="Times New Roman" w:eastAsia="Times New Roman" w:hAnsi="Times New Roman" w:cs="Times New Roman"/>
          <w:b/>
          <w:sz w:val="24"/>
        </w:rPr>
        <w:t>benefit</w:t>
      </w:r>
      <w:r w:rsidRPr="009B6BD1">
        <w:rPr>
          <w:rFonts w:ascii="Times New Roman" w:eastAsia="Times New Roman" w:hAnsi="Times New Roman" w:cs="Times New Roman"/>
          <w:b/>
          <w:sz w:val="24"/>
        </w:rPr>
        <w:t xml:space="preserve"> to the Christian because of lack of connection with Christians.</w:t>
      </w:r>
    </w:p>
    <w:p w14:paraId="15269B77" w14:textId="77777777" w:rsidR="000D6FB9" w:rsidRPr="009B6BD1" w:rsidRDefault="00056D37" w:rsidP="00184A11">
      <w:pPr>
        <w:spacing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Some running church in the city are providing good services (the word of god) but still unknown because of the lack of interaction between them and the Christians in need of the services (the word of god).</w:t>
      </w:r>
    </w:p>
    <w:p w14:paraId="0526CE92" w14:textId="77777777" w:rsidR="000D6FB9" w:rsidRPr="009B6BD1" w:rsidRDefault="00056D37" w:rsidP="00184A11">
      <w:pPr>
        <w:spacing w:line="36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 xml:space="preserve">3. Strangers and tourists have nowhere they can find a substantial platform of running businesses of each wanted service. </w:t>
      </w:r>
    </w:p>
    <w:p w14:paraId="3CCF5C34" w14:textId="77777777" w:rsidR="000D6FB9" w:rsidRPr="009B6BD1" w:rsidRDefault="00056D37" w:rsidP="00184A11">
      <w:pPr>
        <w:spacing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Many of tourists and strangers have a big challenge for finding wanted services because the existing systems just display only one category of businesses.  </w:t>
      </w:r>
    </w:p>
    <w:p w14:paraId="7A111453" w14:textId="77777777" w:rsidR="000D6FB9" w:rsidRPr="009B6BD1" w:rsidRDefault="00056D37" w:rsidP="00184A11">
      <w:pPr>
        <w:keepNext/>
        <w:keepLines/>
        <w:spacing w:before="40" w:after="0" w:line="360" w:lineRule="auto"/>
        <w:rPr>
          <w:rFonts w:ascii="Times New Roman" w:eastAsia="Calibri Light" w:hAnsi="Times New Roman" w:cs="Times New Roman"/>
          <w:b/>
          <w:color w:val="2E74B5"/>
          <w:sz w:val="32"/>
        </w:rPr>
      </w:pPr>
      <w:r w:rsidRPr="009B6BD1">
        <w:rPr>
          <w:rFonts w:ascii="Times New Roman" w:eastAsia="Calibri Light" w:hAnsi="Times New Roman" w:cs="Times New Roman"/>
          <w:b/>
          <w:color w:val="2E74B5"/>
          <w:sz w:val="32"/>
        </w:rPr>
        <w:t xml:space="preserve">3.3 ANALYSIS OF THE PROPOSED SYSTEM </w:t>
      </w:r>
    </w:p>
    <w:p w14:paraId="7C45A165" w14:textId="77777777" w:rsidR="000D6FB9" w:rsidRPr="009B6BD1" w:rsidRDefault="00056D37" w:rsidP="00184A11">
      <w:pPr>
        <w:spacing w:line="36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3.3.1 Introduction</w:t>
      </w:r>
    </w:p>
    <w:p w14:paraId="164D999A" w14:textId="5E5CB346" w:rsidR="000D6FB9" w:rsidRPr="009B6BD1" w:rsidRDefault="00056D37" w:rsidP="00184A11">
      <w:pPr>
        <w:spacing w:line="360" w:lineRule="auto"/>
        <w:rPr>
          <w:rFonts w:ascii="Times New Roman" w:eastAsia="Times New Roman" w:hAnsi="Times New Roman" w:cs="Times New Roman"/>
          <w:sz w:val="24"/>
        </w:rPr>
      </w:pPr>
      <w:r w:rsidRPr="009B6BD1">
        <w:rPr>
          <w:rFonts w:ascii="Times New Roman" w:eastAsia="Times New Roman" w:hAnsi="Times New Roman" w:cs="Times New Roman"/>
          <w:sz w:val="24"/>
        </w:rPr>
        <w:t xml:space="preserve">Our proposed system is named “ANALYSIS, DESIGN AND IMPLEMENTATION OF RESTAURATION CHURCH INFORMATIONS SYSTEM” which is a system implemented in order to informs Christians about the church programs to be as the first way of interaction between the church and the Christians. In this part of the </w:t>
      </w:r>
      <w:r w:rsidR="003F4922" w:rsidRPr="009B6BD1">
        <w:rPr>
          <w:rFonts w:ascii="Times New Roman" w:eastAsia="Times New Roman" w:hAnsi="Times New Roman" w:cs="Times New Roman"/>
          <w:sz w:val="24"/>
        </w:rPr>
        <w:t>project,</w:t>
      </w:r>
      <w:r w:rsidRPr="009B6BD1">
        <w:rPr>
          <w:rFonts w:ascii="Times New Roman" w:eastAsia="Times New Roman" w:hAnsi="Times New Roman" w:cs="Times New Roman"/>
          <w:sz w:val="24"/>
        </w:rPr>
        <w:t xml:space="preserve"> we will be showing the structure of our work and we will also show how it answered to the problem of informed the Christians across the city. </w:t>
      </w:r>
    </w:p>
    <w:p w14:paraId="3A0A70CD" w14:textId="77777777" w:rsidR="000D6FB9" w:rsidRPr="009B6BD1" w:rsidRDefault="00056D37" w:rsidP="00184A11">
      <w:pPr>
        <w:spacing w:line="36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3.3.2 Benefits of the proposed system over the existing system</w:t>
      </w:r>
    </w:p>
    <w:p w14:paraId="3D9649BB" w14:textId="77777777" w:rsidR="000D6FB9" w:rsidRPr="009B6BD1" w:rsidRDefault="00056D37" w:rsidP="00184A11">
      <w:pPr>
        <w:spacing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b/>
          <w:sz w:val="24"/>
        </w:rPr>
        <w:t>1. Creating a common browser for running businesses</w:t>
      </w:r>
      <w:r w:rsidRPr="009B6BD1">
        <w:rPr>
          <w:rFonts w:ascii="Times New Roman" w:eastAsia="Times New Roman" w:hAnsi="Times New Roman" w:cs="Times New Roman"/>
          <w:sz w:val="24"/>
        </w:rPr>
        <w:t>.</w:t>
      </w:r>
    </w:p>
    <w:p w14:paraId="49975BEE" w14:textId="77777777" w:rsidR="000D6FB9" w:rsidRPr="009B6BD1" w:rsidRDefault="00056D37" w:rsidP="00184A11">
      <w:pPr>
        <w:spacing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Among the aims of our work, this fact is also important: Finding all wanted businesses in one place. Goma business browser will be </w:t>
      </w:r>
      <w:r w:rsidR="00812297" w:rsidRPr="009B6BD1">
        <w:rPr>
          <w:rFonts w:ascii="Times New Roman" w:eastAsia="Times New Roman" w:hAnsi="Times New Roman" w:cs="Times New Roman"/>
          <w:sz w:val="24"/>
        </w:rPr>
        <w:t>having</w:t>
      </w:r>
      <w:r w:rsidRPr="009B6BD1">
        <w:rPr>
          <w:rFonts w:ascii="Times New Roman" w:eastAsia="Times New Roman" w:hAnsi="Times New Roman" w:cs="Times New Roman"/>
          <w:sz w:val="24"/>
        </w:rPr>
        <w:t xml:space="preserve"> as a general website where every business location () is available.</w:t>
      </w:r>
    </w:p>
    <w:p w14:paraId="4EAEA0DD" w14:textId="77777777" w:rsidR="000D6FB9" w:rsidRPr="009B6BD1" w:rsidRDefault="00056D37" w:rsidP="00184A11">
      <w:pPr>
        <w:spacing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b/>
          <w:sz w:val="24"/>
        </w:rPr>
        <w:t>2.</w:t>
      </w:r>
      <w:r w:rsidRPr="009B6BD1">
        <w:rPr>
          <w:rFonts w:ascii="Times New Roman" w:eastAsia="Times New Roman" w:hAnsi="Times New Roman" w:cs="Times New Roman"/>
          <w:sz w:val="24"/>
        </w:rPr>
        <w:t xml:space="preserve"> </w:t>
      </w:r>
      <w:r w:rsidRPr="009B6BD1">
        <w:rPr>
          <w:rFonts w:ascii="Times New Roman" w:eastAsia="Times New Roman" w:hAnsi="Times New Roman" w:cs="Times New Roman"/>
          <w:b/>
          <w:sz w:val="24"/>
        </w:rPr>
        <w:t>Providing a business browser which covers many categories.</w:t>
      </w:r>
    </w:p>
    <w:p w14:paraId="1C5E0B3D" w14:textId="77777777" w:rsidR="000D6FB9" w:rsidRPr="009B6BD1" w:rsidRDefault="00056D37" w:rsidP="00184A11">
      <w:pPr>
        <w:spacing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As we have shown above the existing applications don’t have many categories of businesses included, but in this proposed system we have tried to merge different categories in order to get a very large business browser.</w:t>
      </w:r>
    </w:p>
    <w:p w14:paraId="5EE1EB8A" w14:textId="77777777" w:rsidR="000D6FB9" w:rsidRPr="009B6BD1" w:rsidRDefault="00056D37" w:rsidP="00184A11">
      <w:pPr>
        <w:spacing w:line="36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3. Providing updated information of the registered business.</w:t>
      </w:r>
    </w:p>
    <w:p w14:paraId="1C15F8CF" w14:textId="77777777" w:rsidR="000D6FB9" w:rsidRPr="009B6BD1" w:rsidRDefault="00056D37" w:rsidP="00184A11">
      <w:pPr>
        <w:spacing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Our matter is not only giving information of different businesses, but also to freq</w:t>
      </w:r>
      <w:r w:rsidR="008E0BF8" w:rsidRPr="009B6BD1">
        <w:rPr>
          <w:rFonts w:ascii="Times New Roman" w:eastAsia="Times New Roman" w:hAnsi="Times New Roman" w:cs="Times New Roman"/>
          <w:sz w:val="24"/>
        </w:rPr>
        <w:t>uently update this information</w:t>
      </w:r>
      <w:r w:rsidRPr="009B6BD1">
        <w:rPr>
          <w:rFonts w:ascii="Times New Roman" w:eastAsia="Times New Roman" w:hAnsi="Times New Roman" w:cs="Times New Roman"/>
          <w:sz w:val="24"/>
        </w:rPr>
        <w:t xml:space="preserve"> in order to do something more significant.   </w:t>
      </w:r>
    </w:p>
    <w:p w14:paraId="11F6D15A" w14:textId="77777777" w:rsidR="000D6FB9" w:rsidRPr="009B6BD1" w:rsidRDefault="00056D37" w:rsidP="00184A11">
      <w:pPr>
        <w:keepNext/>
        <w:keepLines/>
        <w:spacing w:before="40" w:after="0" w:line="360" w:lineRule="auto"/>
        <w:rPr>
          <w:rFonts w:ascii="Times New Roman" w:eastAsia="Calibri Light" w:hAnsi="Times New Roman" w:cs="Times New Roman"/>
          <w:b/>
          <w:color w:val="2E74B5"/>
          <w:sz w:val="28"/>
        </w:rPr>
      </w:pPr>
      <w:r w:rsidRPr="009B6BD1">
        <w:rPr>
          <w:rFonts w:ascii="Times New Roman" w:eastAsia="Calibri Light" w:hAnsi="Times New Roman" w:cs="Times New Roman"/>
          <w:b/>
          <w:color w:val="2E74B5"/>
          <w:sz w:val="28"/>
        </w:rPr>
        <w:lastRenderedPageBreak/>
        <w:t>3.4. METHODOLOGICAL APPROACH</w:t>
      </w:r>
    </w:p>
    <w:p w14:paraId="44CA2D5B" w14:textId="77777777" w:rsidR="000D6FB9" w:rsidRPr="009B6BD1" w:rsidRDefault="00056D37" w:rsidP="00184A11">
      <w:pPr>
        <w:spacing w:before="240"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Methodology is a formal development process that defines a set of activities, methods, practices,</w:t>
      </w:r>
    </w:p>
    <w:p w14:paraId="1B3AD6B9" w14:textId="77777777" w:rsidR="000D6FB9" w:rsidRPr="009B6BD1" w:rsidRDefault="00056D37" w:rsidP="00184A11">
      <w:pPr>
        <w:spacing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deliverables and automated tools that are used by developers and projects managers to</w:t>
      </w:r>
    </w:p>
    <w:p w14:paraId="7891D941" w14:textId="444EC9CC" w:rsidR="000D6FB9" w:rsidRPr="009B6BD1" w:rsidRDefault="00056D37" w:rsidP="00184A11">
      <w:pPr>
        <w:spacing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implement and maintain information systems.</w:t>
      </w:r>
    </w:p>
    <w:p w14:paraId="0E488B53" w14:textId="77777777" w:rsidR="000D6FB9" w:rsidRPr="009B6BD1" w:rsidRDefault="00056D37" w:rsidP="00184A11">
      <w:pPr>
        <w:spacing w:line="36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3.4.1 Structured system analysis and design</w:t>
      </w:r>
    </w:p>
    <w:p w14:paraId="1015BA9C" w14:textId="77777777" w:rsidR="008E0BF8" w:rsidRPr="009B6BD1" w:rsidRDefault="00056D37" w:rsidP="00184A11">
      <w:pPr>
        <w:spacing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Structured systems analysis and design methodology (SSADM) is a set of standards for systems analysis and application design that uses a formal methodical approach to the analysis and design of information systems. SSADM follows the waterfall life cycle model starting from the feasibility study to the physical design stage of development. One of the main features of SSADM is the intensive user involvement in the requirements analysis stage.</w:t>
      </w:r>
    </w:p>
    <w:p w14:paraId="2CA4A2C7" w14:textId="77777777" w:rsidR="000D6FB9" w:rsidRPr="009B6BD1" w:rsidRDefault="00056D37" w:rsidP="00184A11">
      <w:pPr>
        <w:spacing w:line="36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3.4.2 Data collection techniques</w:t>
      </w:r>
    </w:p>
    <w:p w14:paraId="4305774C" w14:textId="77777777" w:rsidR="000D6FB9" w:rsidRPr="009B6BD1" w:rsidRDefault="00056D37" w:rsidP="00184A11">
      <w:pPr>
        <w:spacing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In order to achieve the success of this work, we have used some techniques which help us to achieve the aim of this dissertation.</w:t>
      </w:r>
    </w:p>
    <w:p w14:paraId="43BE71A1" w14:textId="77777777" w:rsidR="000D6FB9" w:rsidRPr="009B6BD1" w:rsidRDefault="00056D37" w:rsidP="00184A11">
      <w:pPr>
        <w:spacing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 The techniques used are “Documentation”, “interview” and “observation”.</w:t>
      </w:r>
    </w:p>
    <w:p w14:paraId="7C1A1137" w14:textId="77777777" w:rsidR="000D6FB9" w:rsidRPr="009B6BD1" w:rsidRDefault="00056D37" w:rsidP="00184A11">
      <w:pPr>
        <w:numPr>
          <w:ilvl w:val="0"/>
          <w:numId w:val="14"/>
        </w:numPr>
        <w:spacing w:after="200" w:line="360" w:lineRule="auto"/>
        <w:ind w:left="720" w:hanging="360"/>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Documentation technique</w:t>
      </w:r>
    </w:p>
    <w:p w14:paraId="0F13621F" w14:textId="77777777" w:rsidR="000D6FB9" w:rsidRPr="009B6BD1" w:rsidRDefault="00056D37" w:rsidP="00184A11">
      <w:pPr>
        <w:spacing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This technique allow</w:t>
      </w:r>
      <w:r w:rsidR="008E0BF8" w:rsidRPr="009B6BD1">
        <w:rPr>
          <w:rFonts w:ascii="Times New Roman" w:eastAsia="Times New Roman" w:hAnsi="Times New Roman" w:cs="Times New Roman"/>
          <w:sz w:val="24"/>
        </w:rPr>
        <w:t>s</w:t>
      </w:r>
      <w:r w:rsidRPr="009B6BD1">
        <w:rPr>
          <w:rFonts w:ascii="Times New Roman" w:eastAsia="Times New Roman" w:hAnsi="Times New Roman" w:cs="Times New Roman"/>
          <w:sz w:val="24"/>
        </w:rPr>
        <w:t xml:space="preserve"> the researcher to consult books, memories, class notes and search some documents on internet that are related to his work.</w:t>
      </w:r>
    </w:p>
    <w:p w14:paraId="75A7EB8B" w14:textId="77777777" w:rsidR="000D6FB9" w:rsidRPr="009B6BD1" w:rsidRDefault="00056D37" w:rsidP="00184A11">
      <w:pPr>
        <w:numPr>
          <w:ilvl w:val="0"/>
          <w:numId w:val="15"/>
        </w:numPr>
        <w:spacing w:after="200" w:line="360" w:lineRule="auto"/>
        <w:ind w:left="720" w:hanging="360"/>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Interview</w:t>
      </w:r>
    </w:p>
    <w:p w14:paraId="46041ABF" w14:textId="77777777" w:rsidR="000D6FB9" w:rsidRPr="009B6BD1" w:rsidRDefault="00056D37" w:rsidP="00184A11">
      <w:pPr>
        <w:spacing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In this research the interview technique has been used as data collection technique, it consisted of the conversation between the researcher and the person holding some key information.</w:t>
      </w:r>
    </w:p>
    <w:p w14:paraId="2682F6EB" w14:textId="77777777" w:rsidR="000D6FB9" w:rsidRPr="009B6BD1" w:rsidRDefault="00056D37" w:rsidP="00184A11">
      <w:pPr>
        <w:numPr>
          <w:ilvl w:val="0"/>
          <w:numId w:val="16"/>
        </w:numPr>
        <w:spacing w:after="200" w:line="360" w:lineRule="auto"/>
        <w:ind w:left="720" w:hanging="360"/>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Observation</w:t>
      </w:r>
    </w:p>
    <w:p w14:paraId="09474D92" w14:textId="77777777" w:rsidR="000D6FB9" w:rsidRPr="009B6BD1" w:rsidRDefault="00056D37" w:rsidP="00184A11">
      <w:pPr>
        <w:spacing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Observation is a systematic data collection approach. Researchers use all of their senses to examine people in natural settings or naturally occurring situations.</w:t>
      </w:r>
    </w:p>
    <w:p w14:paraId="0F77965C" w14:textId="77777777" w:rsidR="000D6FB9" w:rsidRPr="009B6BD1" w:rsidRDefault="000D6FB9" w:rsidP="00184A11">
      <w:pPr>
        <w:spacing w:line="360" w:lineRule="auto"/>
        <w:jc w:val="both"/>
        <w:rPr>
          <w:rFonts w:ascii="Times New Roman" w:eastAsia="Times New Roman" w:hAnsi="Times New Roman" w:cs="Times New Roman"/>
          <w:b/>
          <w:sz w:val="24"/>
        </w:rPr>
      </w:pPr>
    </w:p>
    <w:p w14:paraId="79D0035C" w14:textId="77777777" w:rsidR="000D6FB9" w:rsidRPr="009B6BD1" w:rsidRDefault="00056D37" w:rsidP="00184A11">
      <w:pPr>
        <w:spacing w:line="36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3.4.2. Software Development Process Model</w:t>
      </w:r>
    </w:p>
    <w:p w14:paraId="3C1DEC9D" w14:textId="1A2B1D12" w:rsidR="000D6FB9" w:rsidRPr="009B6BD1" w:rsidRDefault="00056D37" w:rsidP="00184A11">
      <w:pPr>
        <w:spacing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The development models are the various processes or methodologies that are being selected for</w:t>
      </w:r>
      <w:r w:rsidR="008E0BF8" w:rsidRPr="009B6BD1">
        <w:rPr>
          <w:rFonts w:ascii="Times New Roman" w:eastAsia="Times New Roman" w:hAnsi="Times New Roman" w:cs="Times New Roman"/>
          <w:sz w:val="24"/>
        </w:rPr>
        <w:t xml:space="preserve"> </w:t>
      </w:r>
      <w:r w:rsidRPr="009B6BD1">
        <w:rPr>
          <w:rFonts w:ascii="Times New Roman" w:eastAsia="Times New Roman" w:hAnsi="Times New Roman" w:cs="Times New Roman"/>
          <w:sz w:val="24"/>
        </w:rPr>
        <w:t xml:space="preserve">the development of the project depending on the project’s name objectives. Many </w:t>
      </w:r>
      <w:r w:rsidR="00167CE4" w:rsidRPr="009B6BD1">
        <w:rPr>
          <w:rFonts w:ascii="Times New Roman" w:eastAsia="Times New Roman" w:hAnsi="Times New Roman" w:cs="Times New Roman"/>
          <w:sz w:val="24"/>
        </w:rPr>
        <w:t>developments</w:t>
      </w:r>
      <w:r w:rsidRPr="009B6BD1">
        <w:rPr>
          <w:rFonts w:ascii="Times New Roman" w:eastAsia="Times New Roman" w:hAnsi="Times New Roman" w:cs="Times New Roman"/>
          <w:sz w:val="24"/>
        </w:rPr>
        <w:t xml:space="preserve"> </w:t>
      </w:r>
      <w:r w:rsidRPr="009B6BD1">
        <w:rPr>
          <w:rFonts w:ascii="Times New Roman" w:eastAsia="Times New Roman" w:hAnsi="Times New Roman" w:cs="Times New Roman"/>
          <w:sz w:val="24"/>
        </w:rPr>
        <w:lastRenderedPageBreak/>
        <w:t xml:space="preserve">life cycle </w:t>
      </w:r>
      <w:r w:rsidR="00167CE4" w:rsidRPr="009B6BD1">
        <w:rPr>
          <w:rFonts w:ascii="Times New Roman" w:eastAsia="Times New Roman" w:hAnsi="Times New Roman" w:cs="Times New Roman"/>
          <w:sz w:val="24"/>
        </w:rPr>
        <w:t>has</w:t>
      </w:r>
      <w:r w:rsidRPr="009B6BD1">
        <w:rPr>
          <w:rFonts w:ascii="Times New Roman" w:eastAsia="Times New Roman" w:hAnsi="Times New Roman" w:cs="Times New Roman"/>
          <w:sz w:val="24"/>
        </w:rPr>
        <w:t xml:space="preserve"> been developed to allow people to reach different objectives. In our work we have used the waterfall model.</w:t>
      </w:r>
    </w:p>
    <w:p w14:paraId="630B172E" w14:textId="77777777" w:rsidR="000D6FB9" w:rsidRPr="009B6BD1" w:rsidRDefault="00056D37" w:rsidP="00184A11">
      <w:pPr>
        <w:keepNext/>
        <w:keepLines/>
        <w:spacing w:before="40" w:after="0" w:line="360" w:lineRule="auto"/>
        <w:rPr>
          <w:rFonts w:ascii="Times New Roman" w:eastAsia="Calibri Light" w:hAnsi="Times New Roman" w:cs="Times New Roman"/>
          <w:b/>
          <w:color w:val="2E74B5"/>
          <w:sz w:val="32"/>
        </w:rPr>
      </w:pPr>
      <w:r w:rsidRPr="009B6BD1">
        <w:rPr>
          <w:rFonts w:ascii="Times New Roman" w:eastAsia="Calibri Light" w:hAnsi="Times New Roman" w:cs="Times New Roman"/>
          <w:b/>
          <w:color w:val="2E74B5"/>
          <w:sz w:val="32"/>
        </w:rPr>
        <w:t>3.5. System requirements</w:t>
      </w:r>
    </w:p>
    <w:p w14:paraId="3B8518E0" w14:textId="77777777" w:rsidR="000D6FB9" w:rsidRPr="009B6BD1" w:rsidRDefault="00056D37" w:rsidP="00184A11">
      <w:pPr>
        <w:spacing w:before="240"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In system requirement, there is functional requirement and </w:t>
      </w:r>
      <w:r w:rsidR="008E0BF8" w:rsidRPr="009B6BD1">
        <w:rPr>
          <w:rFonts w:ascii="Times New Roman" w:eastAsia="Times New Roman" w:hAnsi="Times New Roman" w:cs="Times New Roman"/>
          <w:sz w:val="24"/>
        </w:rPr>
        <w:t>non-functional</w:t>
      </w:r>
      <w:r w:rsidRPr="009B6BD1">
        <w:rPr>
          <w:rFonts w:ascii="Times New Roman" w:eastAsia="Times New Roman" w:hAnsi="Times New Roman" w:cs="Times New Roman"/>
          <w:sz w:val="24"/>
        </w:rPr>
        <w:t xml:space="preserve"> requirement.</w:t>
      </w:r>
    </w:p>
    <w:p w14:paraId="7C18290E" w14:textId="77777777" w:rsidR="000D6FB9" w:rsidRPr="009B6BD1" w:rsidRDefault="00056D37" w:rsidP="00184A11">
      <w:pPr>
        <w:spacing w:line="36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3.5.1. Functional requirements</w:t>
      </w:r>
    </w:p>
    <w:p w14:paraId="45EBFC91" w14:textId="77777777" w:rsidR="000D6FB9" w:rsidRPr="009B6BD1" w:rsidRDefault="00056D37" w:rsidP="00184A11">
      <w:pPr>
        <w:spacing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A functional requirement in software engineering defines a function of a software system or its component. </w:t>
      </w:r>
    </w:p>
    <w:p w14:paraId="39BE537E" w14:textId="0533720A" w:rsidR="000D6FB9" w:rsidRPr="009B6BD1" w:rsidRDefault="00056D37" w:rsidP="00184A11">
      <w:pPr>
        <w:spacing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A function is described by a set of inputs, behavior and outputs. They may be calculations, technical details, data manipulation and processing and other specific functionalities that define what a system is supposed to accomplish.</w:t>
      </w:r>
    </w:p>
    <w:p w14:paraId="5595CE61" w14:textId="77777777" w:rsidR="000D6FB9" w:rsidRPr="009B6BD1" w:rsidRDefault="00056D37" w:rsidP="00184A11">
      <w:pPr>
        <w:spacing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These are the specific functions that the system performs during execution:</w:t>
      </w:r>
    </w:p>
    <w:p w14:paraId="6F1B559F" w14:textId="77777777" w:rsidR="000D6FB9" w:rsidRPr="009B6BD1" w:rsidRDefault="00056D37" w:rsidP="00184A11">
      <w:pPr>
        <w:numPr>
          <w:ilvl w:val="0"/>
          <w:numId w:val="17"/>
        </w:numPr>
        <w:spacing w:after="200" w:line="360" w:lineRule="auto"/>
        <w:ind w:left="720" w:hanging="360"/>
        <w:jc w:val="both"/>
        <w:rPr>
          <w:rFonts w:ascii="Times New Roman" w:eastAsia="Times New Roman" w:hAnsi="Times New Roman" w:cs="Times New Roman"/>
          <w:sz w:val="24"/>
        </w:rPr>
      </w:pPr>
      <w:r w:rsidRPr="009B6BD1">
        <w:rPr>
          <w:rFonts w:ascii="Times New Roman" w:eastAsia="Times New Roman" w:hAnsi="Times New Roman" w:cs="Times New Roman"/>
          <w:sz w:val="24"/>
        </w:rPr>
        <w:t>The system shall be abl</w:t>
      </w:r>
      <w:r w:rsidR="00115EAC" w:rsidRPr="009B6BD1">
        <w:rPr>
          <w:rFonts w:ascii="Times New Roman" w:eastAsia="Times New Roman" w:hAnsi="Times New Roman" w:cs="Times New Roman"/>
          <w:sz w:val="24"/>
        </w:rPr>
        <w:t>e to save different information</w:t>
      </w:r>
      <w:r w:rsidRPr="009B6BD1">
        <w:rPr>
          <w:rFonts w:ascii="Times New Roman" w:eastAsia="Times New Roman" w:hAnsi="Times New Roman" w:cs="Times New Roman"/>
          <w:sz w:val="24"/>
        </w:rPr>
        <w:t xml:space="preserve"> of business.</w:t>
      </w:r>
    </w:p>
    <w:p w14:paraId="06B0B4AB" w14:textId="77777777" w:rsidR="000D6FB9" w:rsidRPr="009B6BD1" w:rsidRDefault="00056D37" w:rsidP="00184A11">
      <w:pPr>
        <w:numPr>
          <w:ilvl w:val="0"/>
          <w:numId w:val="17"/>
        </w:numPr>
        <w:spacing w:after="200" w:line="360" w:lineRule="auto"/>
        <w:ind w:left="720" w:hanging="360"/>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The system shall be able to keep </w:t>
      </w:r>
      <w:r w:rsidR="00115EAC" w:rsidRPr="009B6BD1">
        <w:rPr>
          <w:rFonts w:ascii="Times New Roman" w:eastAsia="Times New Roman" w:hAnsi="Times New Roman" w:cs="Times New Roman"/>
          <w:sz w:val="24"/>
        </w:rPr>
        <w:t>and alter the saved information</w:t>
      </w:r>
      <w:r w:rsidRPr="009B6BD1">
        <w:rPr>
          <w:rFonts w:ascii="Times New Roman" w:eastAsia="Times New Roman" w:hAnsi="Times New Roman" w:cs="Times New Roman"/>
          <w:sz w:val="24"/>
        </w:rPr>
        <w:t>.</w:t>
      </w:r>
    </w:p>
    <w:p w14:paraId="440FB9FF" w14:textId="77777777" w:rsidR="000D6FB9" w:rsidRPr="009B6BD1" w:rsidRDefault="00056D37" w:rsidP="00184A11">
      <w:pPr>
        <w:numPr>
          <w:ilvl w:val="0"/>
          <w:numId w:val="17"/>
        </w:numPr>
        <w:spacing w:after="200" w:line="360" w:lineRule="auto"/>
        <w:ind w:left="720" w:hanging="360"/>
        <w:jc w:val="both"/>
        <w:rPr>
          <w:rFonts w:ascii="Times New Roman" w:eastAsia="Times New Roman" w:hAnsi="Times New Roman" w:cs="Times New Roman"/>
          <w:sz w:val="24"/>
        </w:rPr>
      </w:pPr>
      <w:r w:rsidRPr="009B6BD1">
        <w:rPr>
          <w:rFonts w:ascii="Times New Roman" w:eastAsia="Times New Roman" w:hAnsi="Times New Roman" w:cs="Times New Roman"/>
          <w:sz w:val="24"/>
        </w:rPr>
        <w:t>The system shall be able to search business by category or by name.</w:t>
      </w:r>
    </w:p>
    <w:p w14:paraId="2A5F361E" w14:textId="77777777" w:rsidR="000D6FB9" w:rsidRPr="009B6BD1" w:rsidRDefault="00056D37" w:rsidP="00184A11">
      <w:pPr>
        <w:numPr>
          <w:ilvl w:val="0"/>
          <w:numId w:val="17"/>
        </w:numPr>
        <w:spacing w:after="200" w:line="360" w:lineRule="auto"/>
        <w:ind w:left="720" w:hanging="360"/>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The system will allow the admin to create, </w:t>
      </w:r>
      <w:r w:rsidR="00115EAC" w:rsidRPr="009B6BD1">
        <w:rPr>
          <w:rFonts w:ascii="Times New Roman" w:eastAsia="Times New Roman" w:hAnsi="Times New Roman" w:cs="Times New Roman"/>
          <w:sz w:val="24"/>
        </w:rPr>
        <w:t>to alter, to update information</w:t>
      </w:r>
      <w:r w:rsidRPr="009B6BD1">
        <w:rPr>
          <w:rFonts w:ascii="Times New Roman" w:eastAsia="Times New Roman" w:hAnsi="Times New Roman" w:cs="Times New Roman"/>
          <w:sz w:val="24"/>
        </w:rPr>
        <w:t xml:space="preserve"> of different business.</w:t>
      </w:r>
    </w:p>
    <w:p w14:paraId="21ABE582" w14:textId="77777777" w:rsidR="000D6FB9" w:rsidRPr="009B6BD1" w:rsidRDefault="00056D37" w:rsidP="00184A11">
      <w:pPr>
        <w:spacing w:line="36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3.5.2 Non-functional requirements</w:t>
      </w:r>
    </w:p>
    <w:p w14:paraId="5A906013" w14:textId="77777777" w:rsidR="000D6FB9" w:rsidRPr="009B6BD1" w:rsidRDefault="00056D37" w:rsidP="00184A11">
      <w:pPr>
        <w:spacing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The non-functional requirements can be said as system quality or system behavior over the specific functions.</w:t>
      </w:r>
    </w:p>
    <w:p w14:paraId="6FC2AD6A" w14:textId="77777777" w:rsidR="000D6FB9" w:rsidRPr="009B6BD1" w:rsidRDefault="00056D37" w:rsidP="00184A11">
      <w:pPr>
        <w:spacing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The non-functional requirements of the system are:</w:t>
      </w:r>
    </w:p>
    <w:p w14:paraId="1A83A6A8" w14:textId="77777777" w:rsidR="000D6FB9" w:rsidRPr="009B6BD1" w:rsidRDefault="00056D37" w:rsidP="00184A11">
      <w:pPr>
        <w:numPr>
          <w:ilvl w:val="0"/>
          <w:numId w:val="18"/>
        </w:numPr>
        <w:spacing w:after="200" w:line="360" w:lineRule="auto"/>
        <w:ind w:left="720" w:hanging="360"/>
        <w:jc w:val="both"/>
        <w:rPr>
          <w:rFonts w:ascii="Times New Roman" w:eastAsia="Times New Roman" w:hAnsi="Times New Roman" w:cs="Times New Roman"/>
          <w:sz w:val="24"/>
        </w:rPr>
      </w:pPr>
      <w:r w:rsidRPr="009B6BD1">
        <w:rPr>
          <w:rFonts w:ascii="Times New Roman" w:eastAsia="Times New Roman" w:hAnsi="Times New Roman" w:cs="Times New Roman"/>
          <w:sz w:val="24"/>
        </w:rPr>
        <w:t>Interactive: the system will be responding to the user.</w:t>
      </w:r>
    </w:p>
    <w:p w14:paraId="479D4B48" w14:textId="77777777" w:rsidR="000D6FB9" w:rsidRPr="009B6BD1" w:rsidRDefault="00056D37" w:rsidP="00184A11">
      <w:pPr>
        <w:numPr>
          <w:ilvl w:val="0"/>
          <w:numId w:val="18"/>
        </w:numPr>
        <w:spacing w:after="200" w:line="360" w:lineRule="auto"/>
        <w:ind w:left="720" w:hanging="360"/>
        <w:jc w:val="both"/>
        <w:rPr>
          <w:rFonts w:ascii="Times New Roman" w:eastAsia="Times New Roman" w:hAnsi="Times New Roman" w:cs="Times New Roman"/>
          <w:sz w:val="24"/>
        </w:rPr>
      </w:pPr>
      <w:r w:rsidRPr="009B6BD1">
        <w:rPr>
          <w:rFonts w:ascii="Times New Roman" w:eastAsia="Times New Roman" w:hAnsi="Times New Roman" w:cs="Times New Roman"/>
          <w:sz w:val="24"/>
        </w:rPr>
        <w:t>Flexibility: the system will be usable in computer even in mobile phones.</w:t>
      </w:r>
    </w:p>
    <w:p w14:paraId="785DD13C" w14:textId="77777777" w:rsidR="000D6FB9" w:rsidRPr="009B6BD1" w:rsidRDefault="00056D37" w:rsidP="00184A11">
      <w:pPr>
        <w:numPr>
          <w:ilvl w:val="0"/>
          <w:numId w:val="18"/>
        </w:numPr>
        <w:spacing w:after="200" w:line="360" w:lineRule="auto"/>
        <w:ind w:left="720" w:hanging="360"/>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Availability: the system should be available at </w:t>
      </w:r>
      <w:r w:rsidR="008A0004" w:rsidRPr="009B6BD1">
        <w:rPr>
          <w:rFonts w:ascii="Times New Roman" w:eastAsia="Times New Roman" w:hAnsi="Times New Roman" w:cs="Times New Roman"/>
          <w:sz w:val="24"/>
        </w:rPr>
        <w:t>anytime</w:t>
      </w:r>
      <w:r w:rsidRPr="009B6BD1">
        <w:rPr>
          <w:rFonts w:ascii="Times New Roman" w:eastAsia="Times New Roman" w:hAnsi="Times New Roman" w:cs="Times New Roman"/>
          <w:sz w:val="24"/>
        </w:rPr>
        <w:t xml:space="preserve"> and anywhere.</w:t>
      </w:r>
    </w:p>
    <w:p w14:paraId="4230E0F6" w14:textId="77777777" w:rsidR="000D6FB9" w:rsidRPr="00040309" w:rsidRDefault="00056D37" w:rsidP="00184A11">
      <w:pPr>
        <w:numPr>
          <w:ilvl w:val="0"/>
          <w:numId w:val="18"/>
        </w:numPr>
        <w:spacing w:after="200" w:line="360" w:lineRule="auto"/>
        <w:ind w:left="720" w:hanging="360"/>
        <w:jc w:val="both"/>
        <w:rPr>
          <w:rFonts w:ascii="Times New Roman" w:eastAsia="Times New Roman" w:hAnsi="Times New Roman" w:cs="Times New Roman"/>
          <w:sz w:val="24"/>
        </w:rPr>
      </w:pPr>
      <w:r w:rsidRPr="009B6BD1">
        <w:rPr>
          <w:rFonts w:ascii="Times New Roman" w:eastAsia="Times New Roman" w:hAnsi="Times New Roman" w:cs="Times New Roman"/>
          <w:sz w:val="24"/>
        </w:rPr>
        <w:t>Performance: the system will be executing with speed and without any interruption.</w:t>
      </w:r>
    </w:p>
    <w:p w14:paraId="68330213" w14:textId="77777777" w:rsidR="000D6FB9" w:rsidRPr="009B6BD1" w:rsidRDefault="00056D37" w:rsidP="00184A11">
      <w:pPr>
        <w:keepNext/>
        <w:keepLines/>
        <w:spacing w:before="40" w:after="0" w:line="360" w:lineRule="auto"/>
        <w:rPr>
          <w:rFonts w:ascii="Times New Roman" w:eastAsia="Calibri Light" w:hAnsi="Times New Roman" w:cs="Times New Roman"/>
          <w:b/>
          <w:color w:val="2E74B5"/>
          <w:sz w:val="32"/>
        </w:rPr>
      </w:pPr>
      <w:r w:rsidRPr="009B6BD1">
        <w:rPr>
          <w:rFonts w:ascii="Times New Roman" w:eastAsia="Calibri Light" w:hAnsi="Times New Roman" w:cs="Times New Roman"/>
          <w:b/>
          <w:color w:val="2E74B5"/>
          <w:sz w:val="32"/>
        </w:rPr>
        <w:lastRenderedPageBreak/>
        <w:t>3.6. DESIGN OF NEW SYSTEM</w:t>
      </w:r>
    </w:p>
    <w:p w14:paraId="07E38266" w14:textId="77777777" w:rsidR="000D6FB9" w:rsidRPr="000006F7" w:rsidRDefault="00056D37" w:rsidP="00184A11">
      <w:pPr>
        <w:spacing w:line="360" w:lineRule="auto"/>
        <w:jc w:val="both"/>
        <w:rPr>
          <w:rFonts w:ascii="Times New Roman" w:eastAsia="Calibri" w:hAnsi="Times New Roman" w:cs="Times New Roman"/>
          <w:b/>
          <w:sz w:val="24"/>
          <w:szCs w:val="24"/>
        </w:rPr>
      </w:pPr>
      <w:r w:rsidRPr="000006F7">
        <w:rPr>
          <w:rFonts w:ascii="Times New Roman" w:eastAsia="Calibri" w:hAnsi="Times New Roman" w:cs="Times New Roman"/>
          <w:b/>
          <w:sz w:val="24"/>
          <w:szCs w:val="24"/>
        </w:rPr>
        <w:t xml:space="preserve">3.6.1. Function </w:t>
      </w:r>
      <w:r w:rsidRPr="000006F7">
        <w:rPr>
          <w:rFonts w:ascii="Times New Roman" w:eastAsia="Times New Roman" w:hAnsi="Times New Roman" w:cs="Times New Roman"/>
          <w:b/>
          <w:sz w:val="24"/>
          <w:szCs w:val="24"/>
        </w:rPr>
        <w:t>Diagram</w:t>
      </w:r>
    </w:p>
    <w:p w14:paraId="3E0E4152" w14:textId="77777777" w:rsidR="000D6FB9" w:rsidRPr="009B6BD1" w:rsidRDefault="00056D37" w:rsidP="00184A11">
      <w:pPr>
        <w:spacing w:line="360" w:lineRule="auto"/>
        <w:jc w:val="both"/>
        <w:rPr>
          <w:rFonts w:ascii="Times New Roman" w:eastAsia="Times New Roman" w:hAnsi="Times New Roman" w:cs="Times New Roman"/>
          <w:color w:val="222222"/>
          <w:sz w:val="24"/>
          <w:shd w:val="clear" w:color="auto" w:fill="FFFFFF"/>
        </w:rPr>
      </w:pPr>
      <w:r w:rsidRPr="00B82754">
        <w:rPr>
          <w:rFonts w:ascii="Times New Roman" w:eastAsia="Times New Roman" w:hAnsi="Times New Roman" w:cs="Times New Roman"/>
          <w:sz w:val="24"/>
          <w:shd w:val="clear" w:color="auto" w:fill="FFFFFF"/>
        </w:rPr>
        <w:t>The Function Block Diagram (FBD) is a graphical language for programmable logic controller design that can describe the function between input variables and output variables</w:t>
      </w:r>
      <w:r w:rsidRPr="009B6BD1">
        <w:rPr>
          <w:rFonts w:ascii="Times New Roman" w:eastAsia="Times New Roman" w:hAnsi="Times New Roman" w:cs="Times New Roman"/>
          <w:color w:val="222222"/>
          <w:sz w:val="24"/>
          <w:shd w:val="clear" w:color="auto" w:fill="FFFFFF"/>
        </w:rPr>
        <w:t>.</w:t>
      </w:r>
    </w:p>
    <w:p w14:paraId="43ECBE75" w14:textId="517C06F2" w:rsidR="000D6FB9" w:rsidRPr="009B6BD1" w:rsidRDefault="00056D37" w:rsidP="00184A11">
      <w:pPr>
        <w:spacing w:line="36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3.6.2 Data</w:t>
      </w:r>
      <w:r w:rsidR="002056E8">
        <w:rPr>
          <w:rFonts w:ascii="Times New Roman" w:eastAsia="Times New Roman" w:hAnsi="Times New Roman" w:cs="Times New Roman"/>
          <w:b/>
          <w:sz w:val="24"/>
        </w:rPr>
        <w:t xml:space="preserve"> </w:t>
      </w:r>
      <w:r w:rsidRPr="009B6BD1">
        <w:rPr>
          <w:rFonts w:ascii="Times New Roman" w:eastAsia="Times New Roman" w:hAnsi="Times New Roman" w:cs="Times New Roman"/>
          <w:b/>
          <w:sz w:val="24"/>
        </w:rPr>
        <w:t>flow diagram</w:t>
      </w:r>
    </w:p>
    <w:p w14:paraId="6C5355E8" w14:textId="77777777" w:rsidR="000D6FB9" w:rsidRPr="009B6BD1" w:rsidRDefault="00056D37" w:rsidP="00184A11">
      <w:pPr>
        <w:spacing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A data-flow diagram (DFD) is a way of representing a flow of a data of a process or a system (usually an information system). The DFD also provides information about the outputs and inputs of each entity and the process itself. </w:t>
      </w:r>
    </w:p>
    <w:p w14:paraId="5413A974" w14:textId="595C7C34" w:rsidR="000D6FB9" w:rsidRPr="009B6BD1" w:rsidRDefault="00F86E26" w:rsidP="00184A11">
      <w:pPr>
        <w:spacing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Data flow diagram have four symbols that make it useful for communication between analysts and users, it shows the data used and provide by process within a system, data flow diagram </w:t>
      </w:r>
      <w:r w:rsidR="00D64A4C">
        <w:rPr>
          <w:rFonts w:ascii="Times New Roman" w:eastAsia="Times New Roman" w:hAnsi="Times New Roman" w:cs="Times New Roman"/>
          <w:sz w:val="24"/>
        </w:rPr>
        <w:t>m</w:t>
      </w:r>
      <w:r>
        <w:rPr>
          <w:rFonts w:ascii="Times New Roman" w:eastAsia="Times New Roman" w:hAnsi="Times New Roman" w:cs="Times New Roman"/>
          <w:sz w:val="24"/>
        </w:rPr>
        <w:t xml:space="preserve">akes use of four basic symbols which are create structural analysis, information flow, process </w:t>
      </w:r>
      <w:r w:rsidR="00D64A4C">
        <w:rPr>
          <w:rFonts w:ascii="Times New Roman" w:eastAsia="Times New Roman" w:hAnsi="Times New Roman" w:cs="Times New Roman"/>
          <w:sz w:val="24"/>
        </w:rPr>
        <w:t>oriented, data process diagrams and data flowcharts (Paul smith 2000)</w:t>
      </w:r>
      <w:r w:rsidR="007626B0">
        <w:rPr>
          <w:rFonts w:ascii="Times New Roman" w:eastAsia="Times New Roman" w:hAnsi="Times New Roman" w:cs="Times New Roman"/>
          <w:sz w:val="24"/>
        </w:rPr>
        <w:t>.</w:t>
      </w:r>
      <w:r>
        <w:rPr>
          <w:rFonts w:ascii="Times New Roman" w:eastAsia="Times New Roman" w:hAnsi="Times New Roman" w:cs="Times New Roman"/>
          <w:sz w:val="24"/>
        </w:rPr>
        <w:t xml:space="preserve"> </w:t>
      </w:r>
    </w:p>
    <w:p w14:paraId="1CEAB98B" w14:textId="4C15C110" w:rsidR="000D6FB9" w:rsidRDefault="00056D37" w:rsidP="00184A11">
      <w:pPr>
        <w:spacing w:line="360" w:lineRule="auto"/>
        <w:jc w:val="both"/>
        <w:rPr>
          <w:rFonts w:ascii="Times New Roman" w:eastAsia="Times New Roman" w:hAnsi="Times New Roman" w:cs="Times New Roman"/>
          <w:color w:val="5B9BD5" w:themeColor="accent1"/>
          <w:sz w:val="24"/>
        </w:rPr>
      </w:pPr>
      <w:r w:rsidRPr="009B6BD1">
        <w:rPr>
          <w:rFonts w:ascii="Times New Roman" w:hAnsi="Times New Roman" w:cs="Times New Roman"/>
        </w:rPr>
        <w:object w:dxaOrig="3508" w:dyaOrig="3123" w14:anchorId="40988026">
          <v:rect id="_x0000_i1026" style="width:174.25pt;height:156.1pt" o:ole="" o:preferrelative="t" stroked="f">
            <v:imagedata r:id="rId77" o:title=""/>
          </v:rect>
          <o:OLEObject Type="Embed" ProgID="StaticMetafile" ShapeID="_x0000_i1026" DrawAspect="Content" ObjectID="_1671383557" r:id="rId78"/>
        </w:object>
      </w:r>
      <w:r w:rsidRPr="009B6BD1">
        <w:rPr>
          <w:rFonts w:ascii="Times New Roman" w:eastAsia="Times New Roman" w:hAnsi="Times New Roman" w:cs="Times New Roman"/>
          <w:sz w:val="24"/>
        </w:rPr>
        <w:t xml:space="preserve">   </w:t>
      </w:r>
      <w:r w:rsidRPr="007626B0">
        <w:rPr>
          <w:rFonts w:ascii="Times New Roman" w:eastAsia="Times New Roman" w:hAnsi="Times New Roman" w:cs="Times New Roman"/>
          <w:i/>
          <w:iCs/>
          <w:color w:val="5B9BD5" w:themeColor="accent1"/>
          <w:sz w:val="24"/>
          <w:u w:val="single"/>
        </w:rPr>
        <w:t>Source: Pittsburgh.Edu</w:t>
      </w:r>
      <w:r w:rsidRPr="007626B0">
        <w:rPr>
          <w:rFonts w:ascii="Times New Roman" w:eastAsia="Times New Roman" w:hAnsi="Times New Roman" w:cs="Times New Roman"/>
          <w:color w:val="5B9BD5" w:themeColor="accent1"/>
          <w:sz w:val="24"/>
        </w:rPr>
        <w:t xml:space="preserve">  </w:t>
      </w:r>
    </w:p>
    <w:p w14:paraId="799C6B69" w14:textId="5919A7FF" w:rsidR="007626B0" w:rsidRDefault="007626B0" w:rsidP="00184A11">
      <w:pPr>
        <w:spacing w:line="360" w:lineRule="auto"/>
        <w:jc w:val="both"/>
        <w:rPr>
          <w:rFonts w:ascii="Times New Roman" w:eastAsia="Times New Roman" w:hAnsi="Times New Roman" w:cs="Times New Roman"/>
          <w:sz w:val="24"/>
        </w:rPr>
      </w:pPr>
      <w:r w:rsidRPr="009B5E1A">
        <w:rPr>
          <w:rFonts w:ascii="Times New Roman" w:eastAsia="Times New Roman" w:hAnsi="Times New Roman" w:cs="Times New Roman"/>
          <w:b/>
          <w:bCs/>
          <w:sz w:val="24"/>
        </w:rPr>
        <w:t>External entity</w:t>
      </w:r>
      <w:r>
        <w:rPr>
          <w:rFonts w:ascii="Times New Roman" w:eastAsia="Times New Roman" w:hAnsi="Times New Roman" w:cs="Times New Roman"/>
          <w:sz w:val="24"/>
        </w:rPr>
        <w:t>: an external entity is a source of dataflow which is outside the area of study. Those entities which originate data are represented on business process diagram.</w:t>
      </w:r>
    </w:p>
    <w:p w14:paraId="484ED28E" w14:textId="1F480CD9" w:rsidR="007626B0" w:rsidRDefault="007626B0" w:rsidP="00184A11">
      <w:pPr>
        <w:spacing w:line="360" w:lineRule="auto"/>
        <w:jc w:val="both"/>
        <w:rPr>
          <w:rFonts w:ascii="Times New Roman" w:eastAsia="Times New Roman" w:hAnsi="Times New Roman" w:cs="Times New Roman"/>
          <w:sz w:val="24"/>
        </w:rPr>
      </w:pPr>
      <w:r w:rsidRPr="009B5E1A">
        <w:rPr>
          <w:rFonts w:ascii="Times New Roman" w:eastAsia="Times New Roman" w:hAnsi="Times New Roman" w:cs="Times New Roman"/>
          <w:b/>
          <w:bCs/>
          <w:sz w:val="24"/>
        </w:rPr>
        <w:t>Process</w:t>
      </w:r>
      <w:r>
        <w:rPr>
          <w:rFonts w:ascii="Times New Roman" w:eastAsia="Times New Roman" w:hAnsi="Times New Roman" w:cs="Times New Roman"/>
          <w:sz w:val="24"/>
        </w:rPr>
        <w:t xml:space="preserve">: A process shows transformation of data flows within the system. The symbol use is a rectangular box as you can see the image above; it helps to identifier number appears in the left-hand corner. This is allocated arbitrary at the top level and serves as unique reference. </w:t>
      </w:r>
    </w:p>
    <w:p w14:paraId="1107115C" w14:textId="20AC098D" w:rsidR="007626B0" w:rsidRDefault="007626B0" w:rsidP="00184A11">
      <w:pPr>
        <w:spacing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It helps to allocation appears to the right of identifier and describes where in the system the process takes place. This may be a department or piece of </w:t>
      </w:r>
      <w:r w:rsidR="009B5E1A">
        <w:rPr>
          <w:rFonts w:ascii="Times New Roman" w:eastAsia="Times New Roman" w:hAnsi="Times New Roman" w:cs="Times New Roman"/>
          <w:sz w:val="24"/>
        </w:rPr>
        <w:t xml:space="preserve">hardware. Finally, a descriptive title is placed title placed in the center of the box. This should be a simple imperative sentence with a specific verb for maintain customer records. </w:t>
      </w:r>
    </w:p>
    <w:p w14:paraId="02F7228B" w14:textId="1F08FADC" w:rsidR="009B5E1A" w:rsidRDefault="009B5E1A" w:rsidP="00184A11">
      <w:pPr>
        <w:spacing w:line="360" w:lineRule="auto"/>
        <w:jc w:val="both"/>
        <w:rPr>
          <w:rFonts w:ascii="Times New Roman" w:eastAsia="Times New Roman" w:hAnsi="Times New Roman" w:cs="Times New Roman"/>
          <w:sz w:val="24"/>
        </w:rPr>
      </w:pPr>
      <w:r w:rsidRPr="009B5E1A">
        <w:rPr>
          <w:rFonts w:ascii="Times New Roman" w:eastAsia="Times New Roman" w:hAnsi="Times New Roman" w:cs="Times New Roman"/>
          <w:b/>
          <w:bCs/>
          <w:sz w:val="24"/>
        </w:rPr>
        <w:lastRenderedPageBreak/>
        <w:t>Data store</w:t>
      </w:r>
      <w:r>
        <w:rPr>
          <w:rFonts w:ascii="Times New Roman" w:eastAsia="Times New Roman" w:hAnsi="Times New Roman" w:cs="Times New Roman"/>
          <w:sz w:val="24"/>
        </w:rPr>
        <w:t>: a data store is holding place for information within the system. Data store is represented by on open-ended narrow rectangle.  It may be long-term files such as sales ledgers or may short term accumulations batches of documents that are waiting to be processed. Each data store should be given reference followed by an arbitrary number.</w:t>
      </w:r>
    </w:p>
    <w:p w14:paraId="061E942D" w14:textId="2B2071FC" w:rsidR="009B5E1A" w:rsidRDefault="009B5E1A" w:rsidP="00184A11">
      <w:pPr>
        <w:spacing w:line="360" w:lineRule="auto"/>
        <w:jc w:val="both"/>
        <w:rPr>
          <w:rFonts w:ascii="Times New Roman" w:eastAsia="Times New Roman" w:hAnsi="Times New Roman" w:cs="Times New Roman"/>
          <w:sz w:val="24"/>
        </w:rPr>
      </w:pPr>
      <w:r>
        <w:rPr>
          <w:rFonts w:ascii="Times New Roman" w:eastAsia="Times New Roman" w:hAnsi="Times New Roman" w:cs="Times New Roman"/>
          <w:b/>
          <w:bCs/>
          <w:sz w:val="24"/>
        </w:rPr>
        <w:t>Resource flow</w:t>
      </w:r>
      <w:r>
        <w:rPr>
          <w:rFonts w:ascii="Times New Roman" w:eastAsia="Times New Roman" w:hAnsi="Times New Roman" w:cs="Times New Roman"/>
          <w:sz w:val="24"/>
        </w:rPr>
        <w:t>: it shows the flow of nay physical material from its source to its destination. For this reason, they are sometimes referred to as physical flows. The physical</w:t>
      </w:r>
      <w:r w:rsidR="00685E9B">
        <w:rPr>
          <w:rFonts w:ascii="Times New Roman" w:eastAsia="Times New Roman" w:hAnsi="Times New Roman" w:cs="Times New Roman"/>
          <w:sz w:val="24"/>
        </w:rPr>
        <w:t xml:space="preserve"> material is a question should be given meaningful name. resource flow is usually restricted early, high level diagrams and are description of the physical flows of materials is considered to be important to help the analysis.</w:t>
      </w:r>
    </w:p>
    <w:p w14:paraId="65D0A76B" w14:textId="61B42F65" w:rsidR="00685E9B" w:rsidRDefault="00685E9B" w:rsidP="00184A11">
      <w:pPr>
        <w:spacing w:line="360" w:lineRule="auto"/>
        <w:jc w:val="both"/>
        <w:rPr>
          <w:rFonts w:ascii="Times New Roman" w:eastAsia="Times New Roman" w:hAnsi="Times New Roman" w:cs="Times New Roman"/>
          <w:b/>
          <w:bCs/>
          <w:sz w:val="24"/>
        </w:rPr>
      </w:pPr>
      <w:r>
        <w:rPr>
          <w:rFonts w:ascii="Times New Roman" w:eastAsia="Times New Roman" w:hAnsi="Times New Roman" w:cs="Times New Roman"/>
          <w:b/>
          <w:bCs/>
          <w:sz w:val="24"/>
        </w:rPr>
        <w:t>MODULES</w:t>
      </w:r>
    </w:p>
    <w:p w14:paraId="14267EA4" w14:textId="77777777" w:rsidR="00507C59" w:rsidRPr="00507C59" w:rsidRDefault="00685E9B" w:rsidP="00685E9B">
      <w:pPr>
        <w:pStyle w:val="ListParagraph"/>
        <w:numPr>
          <w:ilvl w:val="0"/>
          <w:numId w:val="30"/>
        </w:numPr>
        <w:spacing w:line="360" w:lineRule="auto"/>
        <w:jc w:val="both"/>
        <w:rPr>
          <w:rFonts w:ascii="Times New Roman" w:eastAsia="Times New Roman" w:hAnsi="Times New Roman" w:cs="Times New Roman"/>
          <w:b/>
          <w:bCs/>
          <w:sz w:val="24"/>
        </w:rPr>
      </w:pPr>
      <w:r>
        <w:rPr>
          <w:rFonts w:ascii="Times New Roman" w:eastAsia="Times New Roman" w:hAnsi="Times New Roman" w:cs="Times New Roman"/>
          <w:b/>
          <w:bCs/>
          <w:sz w:val="24"/>
        </w:rPr>
        <w:t xml:space="preserve">Christians (users): </w:t>
      </w:r>
      <w:r>
        <w:rPr>
          <w:rFonts w:ascii="Times New Roman" w:eastAsia="Times New Roman" w:hAnsi="Times New Roman" w:cs="Times New Roman"/>
          <w:sz w:val="24"/>
        </w:rPr>
        <w:t xml:space="preserve">when user open our website if a new user, he/her must login or create an account he/her don’t have it. </w:t>
      </w:r>
    </w:p>
    <w:p w14:paraId="588B2509" w14:textId="2AF78894" w:rsidR="00685E9B" w:rsidRPr="00685E9B" w:rsidRDefault="00507C59" w:rsidP="00685E9B">
      <w:pPr>
        <w:pStyle w:val="ListParagraph"/>
        <w:numPr>
          <w:ilvl w:val="0"/>
          <w:numId w:val="30"/>
        </w:numPr>
        <w:spacing w:line="360" w:lineRule="auto"/>
        <w:jc w:val="both"/>
        <w:rPr>
          <w:rFonts w:ascii="Times New Roman" w:eastAsia="Times New Roman" w:hAnsi="Times New Roman" w:cs="Times New Roman"/>
          <w:b/>
          <w:bCs/>
          <w:sz w:val="24"/>
        </w:rPr>
      </w:pPr>
      <w:r>
        <w:rPr>
          <w:rFonts w:ascii="Times New Roman" w:eastAsia="Times New Roman" w:hAnsi="Times New Roman" w:cs="Times New Roman"/>
          <w:b/>
          <w:bCs/>
          <w:sz w:val="24"/>
        </w:rPr>
        <w:t>Christians:</w:t>
      </w:r>
      <w:r>
        <w:rPr>
          <w:rFonts w:ascii="Times New Roman" w:eastAsia="Times New Roman" w:hAnsi="Times New Roman" w:cs="Times New Roman"/>
          <w:sz w:val="24"/>
        </w:rPr>
        <w:t xml:space="preserve"> </w:t>
      </w:r>
      <w:r w:rsidR="00A05A9E">
        <w:rPr>
          <w:rFonts w:ascii="Times New Roman" w:eastAsia="Times New Roman" w:hAnsi="Times New Roman" w:cs="Times New Roman"/>
          <w:sz w:val="24"/>
        </w:rPr>
        <w:t>A user can see his information, his account information he can edit them.</w:t>
      </w:r>
    </w:p>
    <w:p w14:paraId="59327C88" w14:textId="77777777" w:rsidR="004B71C7" w:rsidRPr="004B71C7" w:rsidRDefault="00685E9B" w:rsidP="00685E9B">
      <w:pPr>
        <w:pStyle w:val="ListParagraph"/>
        <w:numPr>
          <w:ilvl w:val="0"/>
          <w:numId w:val="30"/>
        </w:numPr>
        <w:spacing w:line="360" w:lineRule="auto"/>
        <w:jc w:val="both"/>
        <w:rPr>
          <w:rFonts w:ascii="Times New Roman" w:eastAsia="Times New Roman" w:hAnsi="Times New Roman" w:cs="Times New Roman"/>
          <w:b/>
          <w:bCs/>
          <w:sz w:val="24"/>
        </w:rPr>
      </w:pPr>
      <w:r>
        <w:rPr>
          <w:rFonts w:ascii="Times New Roman" w:eastAsia="Times New Roman" w:hAnsi="Times New Roman" w:cs="Times New Roman"/>
          <w:b/>
          <w:bCs/>
          <w:sz w:val="24"/>
        </w:rPr>
        <w:t xml:space="preserve">Programs: </w:t>
      </w:r>
      <w:r>
        <w:rPr>
          <w:rFonts w:ascii="Times New Roman" w:eastAsia="Times New Roman" w:hAnsi="Times New Roman" w:cs="Times New Roman"/>
          <w:sz w:val="24"/>
        </w:rPr>
        <w:t xml:space="preserve">users are allowed to see programs if there are log in, </w:t>
      </w:r>
    </w:p>
    <w:p w14:paraId="5A681CBE" w14:textId="7AF0EB37" w:rsidR="004B71C7" w:rsidRPr="004B71C7" w:rsidRDefault="004B71C7" w:rsidP="00685E9B">
      <w:pPr>
        <w:pStyle w:val="ListParagraph"/>
        <w:numPr>
          <w:ilvl w:val="0"/>
          <w:numId w:val="30"/>
        </w:numPr>
        <w:spacing w:line="360" w:lineRule="auto"/>
        <w:jc w:val="both"/>
        <w:rPr>
          <w:rFonts w:ascii="Times New Roman" w:eastAsia="Times New Roman" w:hAnsi="Times New Roman" w:cs="Times New Roman"/>
          <w:b/>
          <w:bCs/>
          <w:sz w:val="24"/>
        </w:rPr>
      </w:pPr>
      <w:r>
        <w:rPr>
          <w:rFonts w:ascii="Times New Roman" w:eastAsia="Times New Roman" w:hAnsi="Times New Roman" w:cs="Times New Roman"/>
          <w:b/>
          <w:bCs/>
          <w:sz w:val="24"/>
        </w:rPr>
        <w:t xml:space="preserve">Admin: </w:t>
      </w:r>
      <w:r>
        <w:rPr>
          <w:rFonts w:ascii="Times New Roman" w:eastAsia="Times New Roman" w:hAnsi="Times New Roman" w:cs="Times New Roman"/>
          <w:sz w:val="24"/>
        </w:rPr>
        <w:t>an admin is allowed to create a user, read user, update user, and delete user.</w:t>
      </w:r>
    </w:p>
    <w:p w14:paraId="1E8C178E" w14:textId="7F7072AE" w:rsidR="004B71C7" w:rsidRPr="004B71C7" w:rsidRDefault="004B71C7" w:rsidP="00685E9B">
      <w:pPr>
        <w:pStyle w:val="ListParagraph"/>
        <w:numPr>
          <w:ilvl w:val="0"/>
          <w:numId w:val="30"/>
        </w:numPr>
        <w:spacing w:line="360" w:lineRule="auto"/>
        <w:jc w:val="both"/>
        <w:rPr>
          <w:rFonts w:ascii="Times New Roman" w:eastAsia="Times New Roman" w:hAnsi="Times New Roman" w:cs="Times New Roman"/>
          <w:b/>
          <w:bCs/>
          <w:sz w:val="24"/>
        </w:rPr>
      </w:pPr>
      <w:r>
        <w:rPr>
          <w:rFonts w:ascii="Times New Roman" w:eastAsia="Times New Roman" w:hAnsi="Times New Roman" w:cs="Times New Roman"/>
          <w:b/>
          <w:bCs/>
          <w:sz w:val="24"/>
        </w:rPr>
        <w:t>Admin:</w:t>
      </w:r>
      <w:r>
        <w:rPr>
          <w:rFonts w:ascii="Times New Roman" w:eastAsia="Times New Roman" w:hAnsi="Times New Roman" w:cs="Times New Roman"/>
          <w:sz w:val="24"/>
        </w:rPr>
        <w:t xml:space="preserve"> and have authorizations to see requests, to reply to those people whom those requests, his allowed to delete request.</w:t>
      </w:r>
    </w:p>
    <w:p w14:paraId="1D4650AE" w14:textId="22C551AE" w:rsidR="00685E9B" w:rsidRPr="004B71C7" w:rsidRDefault="004B71C7" w:rsidP="00685E9B">
      <w:pPr>
        <w:pStyle w:val="ListParagraph"/>
        <w:numPr>
          <w:ilvl w:val="0"/>
          <w:numId w:val="30"/>
        </w:numPr>
        <w:spacing w:line="360" w:lineRule="auto"/>
        <w:jc w:val="both"/>
        <w:rPr>
          <w:rFonts w:ascii="Times New Roman" w:eastAsia="Times New Roman" w:hAnsi="Times New Roman" w:cs="Times New Roman"/>
          <w:b/>
          <w:bCs/>
          <w:sz w:val="24"/>
        </w:rPr>
      </w:pPr>
      <w:r>
        <w:rPr>
          <w:rFonts w:ascii="Times New Roman" w:eastAsia="Times New Roman" w:hAnsi="Times New Roman" w:cs="Times New Roman"/>
          <w:sz w:val="24"/>
        </w:rPr>
        <w:t xml:space="preserve"> </w:t>
      </w:r>
      <w:r>
        <w:rPr>
          <w:rFonts w:ascii="Times New Roman" w:eastAsia="Times New Roman" w:hAnsi="Times New Roman" w:cs="Times New Roman"/>
          <w:b/>
          <w:bCs/>
          <w:sz w:val="24"/>
        </w:rPr>
        <w:t xml:space="preserve">Admin: </w:t>
      </w:r>
      <w:r>
        <w:rPr>
          <w:rFonts w:ascii="Times New Roman" w:eastAsia="Times New Roman" w:hAnsi="Times New Roman" w:cs="Times New Roman"/>
          <w:sz w:val="24"/>
        </w:rPr>
        <w:t>admin can add programs, edit it, update it and delete it.</w:t>
      </w:r>
    </w:p>
    <w:p w14:paraId="06DB4333" w14:textId="562F6FF1" w:rsidR="004B71C7" w:rsidRPr="00396307" w:rsidRDefault="004B71C7" w:rsidP="00685E9B">
      <w:pPr>
        <w:pStyle w:val="ListParagraph"/>
        <w:numPr>
          <w:ilvl w:val="0"/>
          <w:numId w:val="30"/>
        </w:numPr>
        <w:spacing w:line="360" w:lineRule="auto"/>
        <w:jc w:val="both"/>
        <w:rPr>
          <w:rFonts w:ascii="Times New Roman" w:eastAsia="Times New Roman" w:hAnsi="Times New Roman" w:cs="Times New Roman"/>
          <w:b/>
          <w:bCs/>
          <w:sz w:val="24"/>
        </w:rPr>
      </w:pPr>
      <w:r>
        <w:rPr>
          <w:rFonts w:ascii="Times New Roman" w:eastAsia="Times New Roman" w:hAnsi="Times New Roman" w:cs="Times New Roman"/>
          <w:b/>
          <w:bCs/>
          <w:sz w:val="24"/>
        </w:rPr>
        <w:t xml:space="preserve">Admin: </w:t>
      </w:r>
      <w:r>
        <w:rPr>
          <w:rFonts w:ascii="Times New Roman" w:eastAsia="Times New Roman" w:hAnsi="Times New Roman" w:cs="Times New Roman"/>
          <w:sz w:val="24"/>
        </w:rPr>
        <w:t>he/her may add news</w:t>
      </w:r>
      <w:r w:rsidR="00396307">
        <w:rPr>
          <w:rFonts w:ascii="Times New Roman" w:eastAsia="Times New Roman" w:hAnsi="Times New Roman" w:cs="Times New Roman"/>
          <w:sz w:val="24"/>
        </w:rPr>
        <w:t xml:space="preserve"> and make a (CRUD) to it.</w:t>
      </w:r>
    </w:p>
    <w:p w14:paraId="74E644FE" w14:textId="310CE008" w:rsidR="00396307" w:rsidRPr="00396307" w:rsidRDefault="00396307" w:rsidP="00685E9B">
      <w:pPr>
        <w:pStyle w:val="ListParagraph"/>
        <w:numPr>
          <w:ilvl w:val="0"/>
          <w:numId w:val="30"/>
        </w:numPr>
        <w:spacing w:line="360" w:lineRule="auto"/>
        <w:jc w:val="both"/>
        <w:rPr>
          <w:rFonts w:ascii="Times New Roman" w:eastAsia="Times New Roman" w:hAnsi="Times New Roman" w:cs="Times New Roman"/>
          <w:b/>
          <w:bCs/>
          <w:sz w:val="24"/>
        </w:rPr>
      </w:pPr>
      <w:r>
        <w:rPr>
          <w:rFonts w:ascii="Times New Roman" w:eastAsia="Times New Roman" w:hAnsi="Times New Roman" w:cs="Times New Roman"/>
          <w:b/>
          <w:bCs/>
          <w:sz w:val="24"/>
        </w:rPr>
        <w:t xml:space="preserve">Admin: </w:t>
      </w:r>
      <w:r>
        <w:rPr>
          <w:rFonts w:ascii="Times New Roman" w:eastAsia="Times New Roman" w:hAnsi="Times New Roman" w:cs="Times New Roman"/>
          <w:sz w:val="24"/>
        </w:rPr>
        <w:t>admin can add pastors, and he/her allowed to make a (crud) to them.</w:t>
      </w:r>
    </w:p>
    <w:p w14:paraId="55FB6A92" w14:textId="0605C199" w:rsidR="00396307" w:rsidRPr="00685E9B" w:rsidRDefault="00396307" w:rsidP="00685E9B">
      <w:pPr>
        <w:pStyle w:val="ListParagraph"/>
        <w:numPr>
          <w:ilvl w:val="0"/>
          <w:numId w:val="30"/>
        </w:numPr>
        <w:spacing w:line="360" w:lineRule="auto"/>
        <w:jc w:val="both"/>
        <w:rPr>
          <w:rFonts w:ascii="Times New Roman" w:eastAsia="Times New Roman" w:hAnsi="Times New Roman" w:cs="Times New Roman"/>
          <w:b/>
          <w:bCs/>
          <w:sz w:val="24"/>
        </w:rPr>
      </w:pPr>
      <w:r>
        <w:rPr>
          <w:rFonts w:ascii="Times New Roman" w:eastAsia="Times New Roman" w:hAnsi="Times New Roman" w:cs="Times New Roman"/>
          <w:b/>
          <w:bCs/>
          <w:sz w:val="24"/>
        </w:rPr>
        <w:t xml:space="preserve">Admin: </w:t>
      </w:r>
      <w:r>
        <w:rPr>
          <w:rFonts w:ascii="Times New Roman" w:eastAsia="Times New Roman" w:hAnsi="Times New Roman" w:cs="Times New Roman"/>
          <w:sz w:val="24"/>
        </w:rPr>
        <w:t>admin can record wedding, can edit wedding, he can edit and delete it also.</w:t>
      </w:r>
    </w:p>
    <w:p w14:paraId="621A2AA8" w14:textId="01D799A4" w:rsidR="00B82754" w:rsidRDefault="00B82754" w:rsidP="00184A11">
      <w:pPr>
        <w:spacing w:line="360" w:lineRule="auto"/>
        <w:jc w:val="both"/>
        <w:rPr>
          <w:rFonts w:ascii="Times New Roman" w:eastAsia="Times New Roman" w:hAnsi="Times New Roman" w:cs="Times New Roman"/>
          <w:i/>
          <w:iCs/>
          <w:sz w:val="24"/>
        </w:rPr>
      </w:pPr>
      <w:r w:rsidRPr="00E34185">
        <w:rPr>
          <w:rFonts w:ascii="Times New Roman" w:eastAsia="Times New Roman" w:hAnsi="Times New Roman" w:cs="Times New Roman"/>
          <w:i/>
          <w:iCs/>
          <w:color w:val="2E74B5" w:themeColor="accent1" w:themeShade="BF"/>
          <w:sz w:val="24"/>
        </w:rPr>
        <w:t>Crud</w:t>
      </w:r>
      <w:r w:rsidR="00901EFD">
        <w:rPr>
          <w:rFonts w:ascii="Times New Roman" w:eastAsia="Times New Roman" w:hAnsi="Times New Roman" w:cs="Times New Roman"/>
          <w:i/>
          <w:iCs/>
          <w:color w:val="2E74B5" w:themeColor="accent1" w:themeShade="BF"/>
          <w:sz w:val="24"/>
        </w:rPr>
        <w:t xml:space="preserve"> </w:t>
      </w:r>
      <w:r w:rsidRPr="00E34185">
        <w:rPr>
          <w:rFonts w:ascii="Times New Roman" w:eastAsia="Times New Roman" w:hAnsi="Times New Roman" w:cs="Times New Roman"/>
          <w:i/>
          <w:iCs/>
          <w:color w:val="2E74B5" w:themeColor="accent1" w:themeShade="BF"/>
          <w:sz w:val="24"/>
        </w:rPr>
        <w:t>(Create Read Update and Delete)</w:t>
      </w:r>
      <w:r w:rsidRPr="00E34185">
        <w:rPr>
          <w:rFonts w:ascii="Times New Roman" w:eastAsia="Times New Roman" w:hAnsi="Times New Roman" w:cs="Times New Roman"/>
          <w:i/>
          <w:iCs/>
          <w:sz w:val="24"/>
        </w:rPr>
        <w:t xml:space="preserve"> </w:t>
      </w:r>
    </w:p>
    <w:p w14:paraId="415655A4" w14:textId="77777777" w:rsidR="00E34185" w:rsidRPr="00E34185" w:rsidRDefault="00E34185" w:rsidP="00184A11">
      <w:pPr>
        <w:spacing w:line="360" w:lineRule="auto"/>
        <w:jc w:val="both"/>
        <w:rPr>
          <w:rFonts w:ascii="Times New Roman" w:eastAsia="Times New Roman" w:hAnsi="Times New Roman" w:cs="Times New Roman"/>
          <w:sz w:val="24"/>
        </w:rPr>
      </w:pPr>
    </w:p>
    <w:p w14:paraId="73DCD180" w14:textId="77777777" w:rsidR="000D6FB9" w:rsidRPr="009B6BD1" w:rsidRDefault="000D6FB9" w:rsidP="00184A11">
      <w:pPr>
        <w:spacing w:line="360" w:lineRule="auto"/>
        <w:jc w:val="both"/>
        <w:rPr>
          <w:rFonts w:ascii="Times New Roman" w:eastAsia="Times New Roman" w:hAnsi="Times New Roman" w:cs="Times New Roman"/>
          <w:sz w:val="24"/>
        </w:rPr>
      </w:pPr>
    </w:p>
    <w:p w14:paraId="795E0AB1" w14:textId="77777777" w:rsidR="000D6FB9" w:rsidRPr="009B6BD1" w:rsidRDefault="000D6FB9" w:rsidP="00184A11">
      <w:pPr>
        <w:spacing w:line="360" w:lineRule="auto"/>
        <w:jc w:val="both"/>
        <w:rPr>
          <w:rFonts w:ascii="Times New Roman" w:eastAsia="Times New Roman" w:hAnsi="Times New Roman" w:cs="Times New Roman"/>
          <w:sz w:val="24"/>
        </w:rPr>
      </w:pPr>
    </w:p>
    <w:p w14:paraId="27CD176C" w14:textId="77777777" w:rsidR="000D6FB9" w:rsidRPr="009B6BD1" w:rsidRDefault="000D6FB9" w:rsidP="00184A11">
      <w:pPr>
        <w:spacing w:line="360" w:lineRule="auto"/>
        <w:jc w:val="both"/>
        <w:rPr>
          <w:rFonts w:ascii="Times New Roman" w:eastAsia="Times New Roman" w:hAnsi="Times New Roman" w:cs="Times New Roman"/>
          <w:sz w:val="24"/>
        </w:rPr>
      </w:pPr>
    </w:p>
    <w:p w14:paraId="7DB67058" w14:textId="4D397404" w:rsidR="002B5D1A" w:rsidRPr="00431632" w:rsidRDefault="002B5D1A" w:rsidP="00431632">
      <w:pPr>
        <w:spacing w:after="200" w:line="360" w:lineRule="auto"/>
        <w:jc w:val="both"/>
        <w:rPr>
          <w:rFonts w:ascii="Times New Roman" w:eastAsia="Times New Roman" w:hAnsi="Times New Roman" w:cs="Times New Roman"/>
          <w:sz w:val="24"/>
        </w:rPr>
      </w:pPr>
    </w:p>
    <w:p w14:paraId="5F1B5496" w14:textId="6CF7E91A" w:rsidR="00FA4B0E" w:rsidRDefault="00C65A0A" w:rsidP="00184A11">
      <w:pPr>
        <w:keepNext/>
        <w:keepLines/>
        <w:spacing w:before="400" w:after="40" w:line="360" w:lineRule="auto"/>
        <w:jc w:val="center"/>
        <w:rPr>
          <w:rFonts w:ascii="Times New Roman" w:eastAsia="Calibri Light" w:hAnsi="Times New Roman" w:cs="Times New Roman"/>
          <w:b/>
          <w:color w:val="1F4E79"/>
          <w:sz w:val="36"/>
        </w:rPr>
      </w:pPr>
      <w:r>
        <w:rPr>
          <w:rFonts w:ascii="Times New Roman" w:eastAsia="Calibri Light" w:hAnsi="Times New Roman" w:cs="Times New Roman"/>
          <w:b/>
          <w:color w:val="1F4E79"/>
          <w:sz w:val="36"/>
        </w:rPr>
        <w:lastRenderedPageBreak/>
        <w:t>CHAP</w:t>
      </w:r>
      <w:r w:rsidR="001F7805">
        <w:rPr>
          <w:rFonts w:ascii="Times New Roman" w:eastAsia="Calibri Light" w:hAnsi="Times New Roman" w:cs="Times New Roman"/>
          <w:b/>
          <w:color w:val="1F4E79"/>
          <w:sz w:val="36"/>
        </w:rPr>
        <w:t xml:space="preserve"> 4. SYSTEM IMPLEMENTATION</w:t>
      </w:r>
    </w:p>
    <w:p w14:paraId="33423A7A" w14:textId="5CB99B53" w:rsidR="00B550A2" w:rsidRDefault="00CD12CD" w:rsidP="00184A11">
      <w:pPr>
        <w:keepNext/>
        <w:keepLines/>
        <w:spacing w:before="400" w:after="40" w:line="360" w:lineRule="auto"/>
        <w:jc w:val="both"/>
        <w:rPr>
          <w:rFonts w:ascii="Times New Roman" w:eastAsia="Calibri Light" w:hAnsi="Times New Roman" w:cs="Times New Roman"/>
          <w:color w:val="FF0000"/>
          <w:sz w:val="24"/>
          <w:szCs w:val="24"/>
        </w:rPr>
      </w:pPr>
      <w:r w:rsidRPr="00A65C23">
        <w:rPr>
          <w:rFonts w:ascii="Times New Roman" w:eastAsia="Calibri Light" w:hAnsi="Times New Roman" w:cs="Times New Roman"/>
          <w:color w:val="000000" w:themeColor="text1"/>
          <w:sz w:val="24"/>
          <w:szCs w:val="24"/>
        </w:rPr>
        <w:t>Systems implementation is the process of: defining how the information system should be built (i.e., physical system design), ensuring that the information system is operational and used, ensuring that the information system meets</w:t>
      </w:r>
      <w:r w:rsidR="00A65C23" w:rsidRPr="00A65C23">
        <w:rPr>
          <w:rFonts w:ascii="Times New Roman" w:eastAsia="Calibri Light" w:hAnsi="Times New Roman" w:cs="Times New Roman"/>
          <w:color w:val="000000" w:themeColor="text1"/>
          <w:sz w:val="24"/>
          <w:szCs w:val="24"/>
        </w:rPr>
        <w:t xml:space="preserve"> quality sta</w:t>
      </w:r>
      <w:r w:rsidR="00F672EF">
        <w:rPr>
          <w:rFonts w:ascii="Times New Roman" w:eastAsia="Calibri Light" w:hAnsi="Times New Roman" w:cs="Times New Roman"/>
          <w:color w:val="000000" w:themeColor="text1"/>
          <w:sz w:val="24"/>
          <w:szCs w:val="24"/>
        </w:rPr>
        <w:t>ndard (i.e., quality assurance).</w:t>
      </w:r>
      <w:r w:rsidR="00374F62">
        <w:rPr>
          <w:rFonts w:ascii="Times New Roman" w:eastAsia="Calibri Light" w:hAnsi="Times New Roman" w:cs="Times New Roman"/>
          <w:color w:val="000000" w:themeColor="text1"/>
          <w:sz w:val="24"/>
          <w:szCs w:val="24"/>
        </w:rPr>
        <w:t xml:space="preserve"> </w:t>
      </w:r>
      <w:r w:rsidR="00613FB8">
        <w:rPr>
          <w:rFonts w:ascii="Times New Roman" w:eastAsia="Calibri Light" w:hAnsi="Times New Roman" w:cs="Times New Roman"/>
          <w:color w:val="000000" w:themeColor="text1"/>
          <w:sz w:val="24"/>
          <w:szCs w:val="24"/>
        </w:rPr>
        <w:t>Our project is a website analysis, design and implementation of restoration church information system</w:t>
      </w:r>
      <w:r w:rsidR="002D1CFC">
        <w:rPr>
          <w:rFonts w:ascii="Times New Roman" w:eastAsia="Calibri Light" w:hAnsi="Times New Roman" w:cs="Times New Roman"/>
          <w:color w:val="000000" w:themeColor="text1"/>
          <w:sz w:val="24"/>
          <w:szCs w:val="24"/>
        </w:rPr>
        <w:t>.</w:t>
      </w:r>
    </w:p>
    <w:p w14:paraId="4F4C5EDA" w14:textId="1DA0EE8F" w:rsidR="00613FB8" w:rsidRPr="00613FB8" w:rsidRDefault="00613FB8" w:rsidP="00184A11">
      <w:pPr>
        <w:keepNext/>
        <w:keepLines/>
        <w:spacing w:before="400" w:after="40" w:line="360" w:lineRule="auto"/>
        <w:jc w:val="both"/>
        <w:rPr>
          <w:rFonts w:ascii="Times New Roman" w:eastAsia="Calibri Light" w:hAnsi="Times New Roman" w:cs="Times New Roman"/>
          <w:sz w:val="24"/>
          <w:szCs w:val="24"/>
        </w:rPr>
        <w:sectPr w:rsidR="00613FB8" w:rsidRPr="00613FB8" w:rsidSect="006D422D">
          <w:pgSz w:w="12240" w:h="15840"/>
          <w:pgMar w:top="990" w:right="1440" w:bottom="720" w:left="1440" w:header="720" w:footer="720" w:gutter="0"/>
          <w:pgBorders w:display="firstPage" w:offsetFrom="page">
            <w:top w:val="triple" w:sz="2" w:space="24" w:color="2F5496" w:themeColor="accent5" w:themeShade="BF"/>
            <w:left w:val="triple" w:sz="2" w:space="24" w:color="2F5496" w:themeColor="accent5" w:themeShade="BF"/>
            <w:bottom w:val="triple" w:sz="2" w:space="24" w:color="2F5496" w:themeColor="accent5" w:themeShade="BF"/>
            <w:right w:val="triple" w:sz="2" w:space="24" w:color="2F5496" w:themeColor="accent5" w:themeShade="BF"/>
          </w:pgBorders>
          <w:cols w:space="720"/>
          <w:docGrid w:linePitch="360"/>
        </w:sectPr>
      </w:pPr>
      <w:r>
        <w:rPr>
          <w:rFonts w:ascii="Times New Roman" w:eastAsia="Calibri Light" w:hAnsi="Times New Roman" w:cs="Times New Roman"/>
          <w:sz w:val="24"/>
          <w:szCs w:val="24"/>
        </w:rPr>
        <w:t xml:space="preserve">Here below is the home page that display our information and </w:t>
      </w:r>
      <w:r w:rsidR="000F239E">
        <w:rPr>
          <w:rFonts w:ascii="Times New Roman" w:eastAsia="Calibri Light" w:hAnsi="Times New Roman" w:cs="Times New Roman"/>
          <w:sz w:val="24"/>
          <w:szCs w:val="24"/>
        </w:rPr>
        <w:t xml:space="preserve">allow user to login if they have an account if </w:t>
      </w:r>
      <w:r w:rsidR="003B4EC0">
        <w:rPr>
          <w:rFonts w:ascii="Times New Roman" w:eastAsia="Calibri Light" w:hAnsi="Times New Roman" w:cs="Times New Roman"/>
          <w:sz w:val="24"/>
          <w:szCs w:val="24"/>
        </w:rPr>
        <w:t>not,</w:t>
      </w:r>
      <w:r w:rsidR="000F239E">
        <w:rPr>
          <w:rFonts w:ascii="Times New Roman" w:eastAsia="Calibri Light" w:hAnsi="Times New Roman" w:cs="Times New Roman"/>
          <w:sz w:val="24"/>
          <w:szCs w:val="24"/>
        </w:rPr>
        <w:t xml:space="preserve"> they have to sign up or create an account</w:t>
      </w:r>
      <w:r w:rsidR="003B4EC0">
        <w:rPr>
          <w:rFonts w:ascii="Times New Roman" w:eastAsia="Calibri Light" w:hAnsi="Times New Roman" w:cs="Times New Roman"/>
          <w:sz w:val="24"/>
          <w:szCs w:val="24"/>
        </w:rPr>
        <w:t>. Within this home</w:t>
      </w:r>
      <w:r w:rsidR="00C07734">
        <w:rPr>
          <w:rFonts w:ascii="Times New Roman" w:eastAsia="Calibri Light" w:hAnsi="Times New Roman" w:cs="Times New Roman"/>
          <w:sz w:val="24"/>
          <w:szCs w:val="24"/>
        </w:rPr>
        <w:t xml:space="preserve"> page</w:t>
      </w:r>
      <w:r w:rsidR="003B4EC0">
        <w:rPr>
          <w:rFonts w:ascii="Times New Roman" w:eastAsia="Calibri Light" w:hAnsi="Times New Roman" w:cs="Times New Roman"/>
          <w:sz w:val="24"/>
          <w:szCs w:val="24"/>
        </w:rPr>
        <w:t xml:space="preserve"> we tried to put all information about our church and what we did.</w:t>
      </w:r>
    </w:p>
    <w:p w14:paraId="02D189E5" w14:textId="54FDDE26" w:rsidR="00FE7CAB" w:rsidRPr="00FE7CAB" w:rsidRDefault="00D04C3F" w:rsidP="00184A11">
      <w:pPr>
        <w:keepNext/>
        <w:keepLines/>
        <w:spacing w:before="400" w:after="40" w:line="360" w:lineRule="auto"/>
        <w:rPr>
          <w:rFonts w:ascii="Times New Roman" w:eastAsia="Calibri Light" w:hAnsi="Times New Roman" w:cs="Times New Roman"/>
          <w:b/>
          <w:color w:val="1F4E79"/>
          <w:sz w:val="36"/>
        </w:rPr>
      </w:pPr>
      <w:r>
        <w:rPr>
          <w:rFonts w:ascii="Times New Roman" w:eastAsia="Calibri Light" w:hAnsi="Times New Roman" w:cs="Times New Roman"/>
          <w:b/>
          <w:noProof/>
          <w:color w:val="1F4E79"/>
          <w:sz w:val="36"/>
        </w:rPr>
        <w:lastRenderedPageBreak/>
        <w:drawing>
          <wp:inline distT="0" distB="0" distL="0" distR="0" wp14:anchorId="3578F5FE" wp14:editId="7C81CFFC">
            <wp:extent cx="8115300" cy="378142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 index page.html that tell welcome to new people, even if they are not memeber.PNG"/>
                    <pic:cNvPicPr/>
                  </pic:nvPicPr>
                  <pic:blipFill>
                    <a:blip r:embed="rId79">
                      <a:extLst>
                        <a:ext uri="{28A0092B-C50C-407E-A947-70E740481C1C}">
                          <a14:useLocalDpi xmlns:a14="http://schemas.microsoft.com/office/drawing/2010/main" val="0"/>
                        </a:ext>
                      </a:extLst>
                    </a:blip>
                    <a:stretch>
                      <a:fillRect/>
                    </a:stretch>
                  </pic:blipFill>
                  <pic:spPr>
                    <a:xfrm>
                      <a:off x="0" y="0"/>
                      <a:ext cx="8115300" cy="3781425"/>
                    </a:xfrm>
                    <a:prstGeom prst="rect">
                      <a:avLst/>
                    </a:prstGeom>
                  </pic:spPr>
                </pic:pic>
              </a:graphicData>
            </a:graphic>
          </wp:inline>
        </w:drawing>
      </w:r>
    </w:p>
    <w:p w14:paraId="1B3DE6F3" w14:textId="77777777" w:rsidR="001F7805" w:rsidRDefault="00427969" w:rsidP="00184A11">
      <w:pPr>
        <w:keepNext/>
        <w:keepLines/>
        <w:spacing w:before="400" w:after="40" w:line="360" w:lineRule="auto"/>
        <w:rPr>
          <w:rFonts w:ascii="Times New Roman" w:eastAsia="Calibri Light" w:hAnsi="Times New Roman" w:cs="Times New Roman"/>
          <w:b/>
          <w:color w:val="1F4E79"/>
          <w:sz w:val="36"/>
        </w:rPr>
      </w:pPr>
      <w:r>
        <w:rPr>
          <w:rFonts w:ascii="Times New Roman" w:eastAsia="Calibri Light" w:hAnsi="Times New Roman" w:cs="Times New Roman"/>
          <w:b/>
          <w:noProof/>
          <w:color w:val="1F4E79"/>
          <w:sz w:val="36"/>
        </w:rPr>
        <w:lastRenderedPageBreak/>
        <w:drawing>
          <wp:inline distT="0" distB="0" distL="0" distR="0" wp14:anchorId="1B14F807" wp14:editId="0FB1AF09">
            <wp:extent cx="8096780" cy="3763926"/>
            <wp:effectExtent l="0" t="0" r="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2. programmes page for the index page, that show our programmes to people.PNG"/>
                    <pic:cNvPicPr/>
                  </pic:nvPicPr>
                  <pic:blipFill>
                    <a:blip r:embed="rId80">
                      <a:extLst>
                        <a:ext uri="{28A0092B-C50C-407E-A947-70E740481C1C}">
                          <a14:useLocalDpi xmlns:a14="http://schemas.microsoft.com/office/drawing/2010/main" val="0"/>
                        </a:ext>
                      </a:extLst>
                    </a:blip>
                    <a:stretch>
                      <a:fillRect/>
                    </a:stretch>
                  </pic:blipFill>
                  <pic:spPr>
                    <a:xfrm>
                      <a:off x="0" y="0"/>
                      <a:ext cx="8129652" cy="3779207"/>
                    </a:xfrm>
                    <a:prstGeom prst="rect">
                      <a:avLst/>
                    </a:prstGeom>
                  </pic:spPr>
                </pic:pic>
              </a:graphicData>
            </a:graphic>
          </wp:inline>
        </w:drawing>
      </w:r>
    </w:p>
    <w:p w14:paraId="30D1C1B5" w14:textId="6F16CCCC" w:rsidR="00D04C3F" w:rsidRPr="00D04C3F" w:rsidRDefault="00D04C3F" w:rsidP="00184A11">
      <w:pPr>
        <w:keepNext/>
        <w:keepLines/>
        <w:spacing w:before="400" w:after="40" w:line="360" w:lineRule="auto"/>
        <w:rPr>
          <w:rFonts w:ascii="Times New Roman" w:eastAsia="Calibri Light" w:hAnsi="Times New Roman" w:cs="Times New Roman"/>
          <w:sz w:val="24"/>
        </w:rPr>
      </w:pPr>
      <w:r w:rsidRPr="00D04C3F">
        <w:rPr>
          <w:rFonts w:ascii="Times New Roman" w:eastAsia="Calibri Light" w:hAnsi="Times New Roman" w:cs="Times New Roman"/>
          <w:sz w:val="24"/>
        </w:rPr>
        <w:t xml:space="preserve">At this level the system </w:t>
      </w:r>
      <w:r w:rsidR="002B5D1A" w:rsidRPr="00D04C3F">
        <w:rPr>
          <w:rFonts w:ascii="Times New Roman" w:eastAsia="Calibri Light" w:hAnsi="Times New Roman" w:cs="Times New Roman"/>
          <w:sz w:val="24"/>
        </w:rPr>
        <w:t>shows</w:t>
      </w:r>
      <w:r w:rsidRPr="00D04C3F">
        <w:rPr>
          <w:rFonts w:ascii="Times New Roman" w:eastAsia="Calibri Light" w:hAnsi="Times New Roman" w:cs="Times New Roman"/>
          <w:sz w:val="24"/>
        </w:rPr>
        <w:t xml:space="preserve"> what we are caring on.</w:t>
      </w:r>
      <w:r>
        <w:rPr>
          <w:rFonts w:ascii="Times New Roman" w:eastAsia="Calibri Light" w:hAnsi="Times New Roman" w:cs="Times New Roman"/>
          <w:sz w:val="24"/>
        </w:rPr>
        <w:t xml:space="preserve"> </w:t>
      </w:r>
      <w:r w:rsidR="002B5D1A">
        <w:rPr>
          <w:rFonts w:ascii="Times New Roman" w:eastAsia="Calibri Light" w:hAnsi="Times New Roman" w:cs="Times New Roman"/>
          <w:sz w:val="24"/>
        </w:rPr>
        <w:t>Praise,</w:t>
      </w:r>
      <w:r>
        <w:rPr>
          <w:rFonts w:ascii="Times New Roman" w:eastAsia="Calibri Light" w:hAnsi="Times New Roman" w:cs="Times New Roman"/>
          <w:sz w:val="24"/>
        </w:rPr>
        <w:t xml:space="preserve"> gospel and worship and </w:t>
      </w:r>
      <w:r w:rsidR="00970C3A">
        <w:rPr>
          <w:rFonts w:ascii="Times New Roman" w:eastAsia="Calibri Light" w:hAnsi="Times New Roman" w:cs="Times New Roman"/>
          <w:sz w:val="24"/>
        </w:rPr>
        <w:t>reading the bible. This is the Christian life.</w:t>
      </w:r>
    </w:p>
    <w:p w14:paraId="7A0116E4" w14:textId="77777777" w:rsidR="0040475F" w:rsidRDefault="00427969" w:rsidP="00184A11">
      <w:pPr>
        <w:keepNext/>
        <w:keepLines/>
        <w:spacing w:before="400" w:after="40" w:line="360" w:lineRule="auto"/>
        <w:rPr>
          <w:rFonts w:ascii="Times New Roman" w:eastAsia="Calibri Light" w:hAnsi="Times New Roman" w:cs="Times New Roman"/>
          <w:b/>
          <w:color w:val="1F4E79"/>
          <w:sz w:val="36"/>
        </w:rPr>
      </w:pPr>
      <w:r>
        <w:rPr>
          <w:rFonts w:ascii="Times New Roman" w:eastAsia="Calibri Light" w:hAnsi="Times New Roman" w:cs="Times New Roman"/>
          <w:b/>
          <w:noProof/>
          <w:color w:val="1F4E79"/>
          <w:sz w:val="36"/>
        </w:rPr>
        <w:lastRenderedPageBreak/>
        <w:drawing>
          <wp:inline distT="0" distB="0" distL="0" distR="0" wp14:anchorId="3F6311C4" wp14:editId="56AD60CC">
            <wp:extent cx="8115300" cy="3769360"/>
            <wp:effectExtent l="0" t="0" r="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3. about the app.PNG"/>
                    <pic:cNvPicPr/>
                  </pic:nvPicPr>
                  <pic:blipFill>
                    <a:blip r:embed="rId81">
                      <a:extLst>
                        <a:ext uri="{28A0092B-C50C-407E-A947-70E740481C1C}">
                          <a14:useLocalDpi xmlns:a14="http://schemas.microsoft.com/office/drawing/2010/main" val="0"/>
                        </a:ext>
                      </a:extLst>
                    </a:blip>
                    <a:stretch>
                      <a:fillRect/>
                    </a:stretch>
                  </pic:blipFill>
                  <pic:spPr>
                    <a:xfrm>
                      <a:off x="0" y="0"/>
                      <a:ext cx="8115300" cy="3769360"/>
                    </a:xfrm>
                    <a:prstGeom prst="rect">
                      <a:avLst/>
                    </a:prstGeom>
                  </pic:spPr>
                </pic:pic>
              </a:graphicData>
            </a:graphic>
          </wp:inline>
        </w:drawing>
      </w:r>
    </w:p>
    <w:p w14:paraId="16D81660" w14:textId="77777777" w:rsidR="00970C3A" w:rsidRPr="00970C3A" w:rsidRDefault="00970C3A" w:rsidP="00184A11">
      <w:pPr>
        <w:keepNext/>
        <w:keepLines/>
        <w:spacing w:before="400" w:after="40" w:line="360" w:lineRule="auto"/>
        <w:rPr>
          <w:rFonts w:ascii="Times New Roman" w:eastAsia="Calibri Light" w:hAnsi="Times New Roman" w:cs="Times New Roman"/>
          <w:sz w:val="24"/>
        </w:rPr>
      </w:pPr>
      <w:r>
        <w:rPr>
          <w:rFonts w:ascii="Times New Roman" w:eastAsia="Calibri Light" w:hAnsi="Times New Roman" w:cs="Times New Roman"/>
          <w:sz w:val="24"/>
        </w:rPr>
        <w:t>Here we are sharing our youtube link. We choose to store our videos from youtube because they have a big size of storage and they are secure. When the user link to this button he/her will have a new tab on his screen browser and be redirect to our youtube channel</w:t>
      </w:r>
    </w:p>
    <w:p w14:paraId="7ADF29ED" w14:textId="77777777" w:rsidR="0040475F" w:rsidRDefault="0040475F" w:rsidP="00184A11">
      <w:pPr>
        <w:keepNext/>
        <w:keepLines/>
        <w:spacing w:before="400" w:after="40" w:line="360" w:lineRule="auto"/>
        <w:rPr>
          <w:rFonts w:ascii="Times New Roman" w:eastAsia="Calibri Light" w:hAnsi="Times New Roman" w:cs="Times New Roman"/>
          <w:b/>
          <w:color w:val="1F4E79"/>
          <w:sz w:val="36"/>
        </w:rPr>
      </w:pPr>
    </w:p>
    <w:p w14:paraId="5E586D1F" w14:textId="77777777" w:rsidR="0040475F" w:rsidRDefault="00427969" w:rsidP="00184A11">
      <w:pPr>
        <w:keepNext/>
        <w:keepLines/>
        <w:spacing w:before="400" w:after="40" w:line="360" w:lineRule="auto"/>
        <w:rPr>
          <w:rFonts w:ascii="Times New Roman" w:eastAsia="Calibri Light" w:hAnsi="Times New Roman" w:cs="Times New Roman"/>
          <w:b/>
          <w:color w:val="1F4E79"/>
          <w:sz w:val="36"/>
        </w:rPr>
      </w:pPr>
      <w:r>
        <w:rPr>
          <w:rFonts w:ascii="Times New Roman" w:eastAsia="Calibri Light" w:hAnsi="Times New Roman" w:cs="Times New Roman"/>
          <w:b/>
          <w:noProof/>
          <w:color w:val="1F4E79"/>
          <w:sz w:val="36"/>
        </w:rPr>
        <w:lastRenderedPageBreak/>
        <w:drawing>
          <wp:inline distT="0" distB="0" distL="0" distR="0" wp14:anchorId="54674EB8" wp14:editId="1A43D62B">
            <wp:extent cx="8115300" cy="377507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4. about the app and the buttons of sign in and sign up.PNG"/>
                    <pic:cNvPicPr/>
                  </pic:nvPicPr>
                  <pic:blipFill>
                    <a:blip r:embed="rId82">
                      <a:extLst>
                        <a:ext uri="{28A0092B-C50C-407E-A947-70E740481C1C}">
                          <a14:useLocalDpi xmlns:a14="http://schemas.microsoft.com/office/drawing/2010/main" val="0"/>
                        </a:ext>
                      </a:extLst>
                    </a:blip>
                    <a:stretch>
                      <a:fillRect/>
                    </a:stretch>
                  </pic:blipFill>
                  <pic:spPr>
                    <a:xfrm>
                      <a:off x="0" y="0"/>
                      <a:ext cx="8115300" cy="3775075"/>
                    </a:xfrm>
                    <a:prstGeom prst="rect">
                      <a:avLst/>
                    </a:prstGeom>
                  </pic:spPr>
                </pic:pic>
              </a:graphicData>
            </a:graphic>
          </wp:inline>
        </w:drawing>
      </w:r>
    </w:p>
    <w:p w14:paraId="56CCD72C" w14:textId="22BF9C38" w:rsidR="00655088" w:rsidRPr="001F2361" w:rsidRDefault="007A4350" w:rsidP="00184A11">
      <w:pPr>
        <w:keepNext/>
        <w:keepLines/>
        <w:spacing w:before="400" w:after="40" w:line="360" w:lineRule="auto"/>
        <w:rPr>
          <w:rFonts w:ascii="Times New Roman" w:eastAsia="Calibri Light" w:hAnsi="Times New Roman" w:cs="Times New Roman"/>
          <w:sz w:val="24"/>
          <w:szCs w:val="24"/>
        </w:rPr>
      </w:pPr>
      <w:r w:rsidRPr="001F2361">
        <w:rPr>
          <w:rFonts w:ascii="Times New Roman" w:eastAsia="Calibri Light" w:hAnsi="Times New Roman" w:cs="Times New Roman"/>
          <w:sz w:val="24"/>
          <w:szCs w:val="24"/>
        </w:rPr>
        <w:t>This UI show our mobile app. Which is not implement</w:t>
      </w:r>
      <w:r w:rsidR="00655088" w:rsidRPr="001F2361">
        <w:rPr>
          <w:rFonts w:ascii="Times New Roman" w:eastAsia="Calibri Light" w:hAnsi="Times New Roman" w:cs="Times New Roman"/>
          <w:sz w:val="24"/>
          <w:szCs w:val="24"/>
        </w:rPr>
        <w:t xml:space="preserve"> yet</w:t>
      </w:r>
      <w:r w:rsidRPr="001F2361">
        <w:rPr>
          <w:rFonts w:ascii="Times New Roman" w:eastAsia="Calibri Light" w:hAnsi="Times New Roman" w:cs="Times New Roman"/>
          <w:sz w:val="24"/>
          <w:szCs w:val="24"/>
        </w:rPr>
        <w:t xml:space="preserve"> and it’s a recommendation from those whom will come to implement this app.</w:t>
      </w:r>
    </w:p>
    <w:p w14:paraId="2BD8C4DF" w14:textId="45B20945" w:rsidR="00655088" w:rsidRPr="001F2361" w:rsidRDefault="00655088" w:rsidP="00184A11">
      <w:pPr>
        <w:keepNext/>
        <w:keepLines/>
        <w:spacing w:before="400" w:after="40" w:line="360" w:lineRule="auto"/>
        <w:rPr>
          <w:rFonts w:ascii="Times New Roman" w:eastAsia="Calibri Light" w:hAnsi="Times New Roman" w:cs="Times New Roman"/>
          <w:sz w:val="24"/>
          <w:szCs w:val="24"/>
        </w:rPr>
      </w:pPr>
      <w:r w:rsidRPr="001F2361">
        <w:rPr>
          <w:rFonts w:ascii="Times New Roman" w:eastAsia="Calibri Light" w:hAnsi="Times New Roman" w:cs="Times New Roman"/>
          <w:sz w:val="24"/>
          <w:szCs w:val="24"/>
        </w:rPr>
        <w:t xml:space="preserve">There </w:t>
      </w:r>
      <w:proofErr w:type="gramStart"/>
      <w:r w:rsidRPr="001F2361">
        <w:rPr>
          <w:rFonts w:ascii="Times New Roman" w:eastAsia="Calibri Light" w:hAnsi="Times New Roman" w:cs="Times New Roman"/>
          <w:sz w:val="24"/>
          <w:szCs w:val="24"/>
        </w:rPr>
        <w:t>is</w:t>
      </w:r>
      <w:proofErr w:type="gramEnd"/>
      <w:r w:rsidRPr="001F2361">
        <w:rPr>
          <w:rFonts w:ascii="Times New Roman" w:eastAsia="Calibri Light" w:hAnsi="Times New Roman" w:cs="Times New Roman"/>
          <w:sz w:val="24"/>
          <w:szCs w:val="24"/>
        </w:rPr>
        <w:t xml:space="preserve"> two important buttons, the first one it the sign In button where to login</w:t>
      </w:r>
      <w:r w:rsidR="000E5C93" w:rsidRPr="001F2361">
        <w:rPr>
          <w:rFonts w:ascii="Times New Roman" w:eastAsia="Calibri Light" w:hAnsi="Times New Roman" w:cs="Times New Roman"/>
          <w:sz w:val="24"/>
          <w:szCs w:val="24"/>
        </w:rPr>
        <w:t xml:space="preserve"> into the system</w:t>
      </w:r>
      <w:r w:rsidR="001F2361" w:rsidRPr="001F2361">
        <w:rPr>
          <w:rFonts w:ascii="Times New Roman" w:eastAsia="Calibri Light" w:hAnsi="Times New Roman" w:cs="Times New Roman"/>
          <w:sz w:val="24"/>
          <w:szCs w:val="24"/>
        </w:rPr>
        <w:t>, and last one is the sign up button</w:t>
      </w:r>
    </w:p>
    <w:p w14:paraId="387CEB7F" w14:textId="77777777" w:rsidR="0040475F" w:rsidRDefault="0040475F" w:rsidP="00184A11">
      <w:pPr>
        <w:keepNext/>
        <w:keepLines/>
        <w:spacing w:before="400" w:after="40" w:line="360" w:lineRule="auto"/>
        <w:rPr>
          <w:rFonts w:ascii="Times New Roman" w:eastAsia="Calibri Light" w:hAnsi="Times New Roman" w:cs="Times New Roman"/>
          <w:b/>
          <w:color w:val="1F4E79"/>
          <w:sz w:val="36"/>
        </w:rPr>
      </w:pPr>
    </w:p>
    <w:p w14:paraId="2B63403B" w14:textId="77777777" w:rsidR="0040475F" w:rsidRDefault="0040475F" w:rsidP="00184A11">
      <w:pPr>
        <w:keepNext/>
        <w:keepLines/>
        <w:spacing w:before="400" w:after="40" w:line="360" w:lineRule="auto"/>
        <w:rPr>
          <w:rFonts w:ascii="Times New Roman" w:eastAsia="Calibri Light" w:hAnsi="Times New Roman" w:cs="Times New Roman"/>
          <w:b/>
          <w:color w:val="1F4E79"/>
          <w:sz w:val="36"/>
        </w:rPr>
      </w:pPr>
    </w:p>
    <w:p w14:paraId="19A3D541" w14:textId="77777777" w:rsidR="001F7805" w:rsidRDefault="00427969" w:rsidP="00184A11">
      <w:pPr>
        <w:keepNext/>
        <w:keepLines/>
        <w:spacing w:before="400" w:after="40" w:line="360" w:lineRule="auto"/>
        <w:rPr>
          <w:rFonts w:ascii="Times New Roman" w:eastAsia="Calibri Light" w:hAnsi="Times New Roman" w:cs="Times New Roman"/>
          <w:b/>
          <w:color w:val="1F4E79"/>
          <w:sz w:val="36"/>
        </w:rPr>
      </w:pPr>
      <w:r>
        <w:rPr>
          <w:rFonts w:ascii="Times New Roman" w:eastAsia="Calibri Light" w:hAnsi="Times New Roman" w:cs="Times New Roman"/>
          <w:b/>
          <w:noProof/>
          <w:color w:val="1F4E79"/>
          <w:sz w:val="36"/>
        </w:rPr>
        <w:lastRenderedPageBreak/>
        <w:drawing>
          <wp:inline distT="0" distB="0" distL="0" distR="0" wp14:anchorId="377BE39F" wp14:editId="26D826DA">
            <wp:extent cx="8115300" cy="377507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5. the verset of the day. this one is come from our database.PNG"/>
                    <pic:cNvPicPr/>
                  </pic:nvPicPr>
                  <pic:blipFill>
                    <a:blip r:embed="rId83">
                      <a:extLst>
                        <a:ext uri="{28A0092B-C50C-407E-A947-70E740481C1C}">
                          <a14:useLocalDpi xmlns:a14="http://schemas.microsoft.com/office/drawing/2010/main" val="0"/>
                        </a:ext>
                      </a:extLst>
                    </a:blip>
                    <a:stretch>
                      <a:fillRect/>
                    </a:stretch>
                  </pic:blipFill>
                  <pic:spPr>
                    <a:xfrm>
                      <a:off x="0" y="0"/>
                      <a:ext cx="8115300" cy="3775075"/>
                    </a:xfrm>
                    <a:prstGeom prst="rect">
                      <a:avLst/>
                    </a:prstGeom>
                  </pic:spPr>
                </pic:pic>
              </a:graphicData>
            </a:graphic>
          </wp:inline>
        </w:drawing>
      </w:r>
    </w:p>
    <w:p w14:paraId="3D38CC78" w14:textId="2F7C0815" w:rsidR="007A4350" w:rsidRPr="007A4350" w:rsidRDefault="007A4350" w:rsidP="00184A11">
      <w:pPr>
        <w:keepNext/>
        <w:keepLines/>
        <w:spacing w:before="400" w:after="40" w:line="360" w:lineRule="auto"/>
        <w:rPr>
          <w:rFonts w:ascii="Times New Roman" w:eastAsia="Calibri Light" w:hAnsi="Times New Roman" w:cs="Times New Roman"/>
        </w:rPr>
      </w:pPr>
      <w:r>
        <w:rPr>
          <w:rFonts w:ascii="Times New Roman" w:eastAsia="Calibri Light" w:hAnsi="Times New Roman" w:cs="Times New Roman"/>
        </w:rPr>
        <w:t xml:space="preserve">The verset of the day. This word </w:t>
      </w:r>
      <w:r w:rsidR="004463DE">
        <w:rPr>
          <w:rFonts w:ascii="Times New Roman" w:eastAsia="Calibri Light" w:hAnsi="Times New Roman" w:cs="Times New Roman"/>
        </w:rPr>
        <w:t>is</w:t>
      </w:r>
      <w:r>
        <w:rPr>
          <w:rFonts w:ascii="Times New Roman" w:eastAsia="Calibri Light" w:hAnsi="Times New Roman" w:cs="Times New Roman"/>
        </w:rPr>
        <w:t xml:space="preserve"> coming from the database. Mean every </w:t>
      </w:r>
      <w:r w:rsidR="004463DE">
        <w:rPr>
          <w:rFonts w:ascii="Times New Roman" w:eastAsia="Calibri Light" w:hAnsi="Times New Roman" w:cs="Times New Roman"/>
        </w:rPr>
        <w:t>day</w:t>
      </w:r>
      <w:r>
        <w:rPr>
          <w:rFonts w:ascii="Times New Roman" w:eastAsia="Calibri Light" w:hAnsi="Times New Roman" w:cs="Times New Roman"/>
        </w:rPr>
        <w:t xml:space="preserve"> the website or the system will display new word of the bible.</w:t>
      </w:r>
    </w:p>
    <w:p w14:paraId="4708F7BA" w14:textId="77777777" w:rsidR="001F7805" w:rsidRDefault="001F7805" w:rsidP="00184A11">
      <w:pPr>
        <w:keepNext/>
        <w:keepLines/>
        <w:spacing w:before="400" w:after="40" w:line="360" w:lineRule="auto"/>
        <w:rPr>
          <w:rFonts w:ascii="Times New Roman" w:eastAsia="Calibri Light" w:hAnsi="Times New Roman" w:cs="Times New Roman"/>
          <w:b/>
          <w:color w:val="1F4E79"/>
          <w:sz w:val="36"/>
        </w:rPr>
      </w:pPr>
    </w:p>
    <w:p w14:paraId="3E147622" w14:textId="77777777" w:rsidR="001F7805" w:rsidRDefault="00427969" w:rsidP="00184A11">
      <w:pPr>
        <w:keepNext/>
        <w:keepLines/>
        <w:spacing w:before="400" w:after="40" w:line="360" w:lineRule="auto"/>
        <w:rPr>
          <w:rFonts w:ascii="Times New Roman" w:eastAsia="Calibri Light" w:hAnsi="Times New Roman" w:cs="Times New Roman"/>
          <w:b/>
          <w:color w:val="1F4E79"/>
          <w:sz w:val="36"/>
        </w:rPr>
      </w:pPr>
      <w:r>
        <w:rPr>
          <w:rFonts w:ascii="Times New Roman" w:eastAsia="Calibri Light" w:hAnsi="Times New Roman" w:cs="Times New Roman"/>
          <w:b/>
          <w:noProof/>
          <w:color w:val="1F4E79"/>
          <w:sz w:val="36"/>
        </w:rPr>
        <w:lastRenderedPageBreak/>
        <w:drawing>
          <wp:inline distT="0" distB="0" distL="0" distR="0" wp14:anchorId="4D5735BD" wp14:editId="25B56482">
            <wp:extent cx="8115300" cy="3784600"/>
            <wp:effectExtent l="0" t="0" r="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6. programmes of the week.PNG"/>
                    <pic:cNvPicPr/>
                  </pic:nvPicPr>
                  <pic:blipFill>
                    <a:blip r:embed="rId84">
                      <a:extLst>
                        <a:ext uri="{28A0092B-C50C-407E-A947-70E740481C1C}">
                          <a14:useLocalDpi xmlns:a14="http://schemas.microsoft.com/office/drawing/2010/main" val="0"/>
                        </a:ext>
                      </a:extLst>
                    </a:blip>
                    <a:stretch>
                      <a:fillRect/>
                    </a:stretch>
                  </pic:blipFill>
                  <pic:spPr>
                    <a:xfrm>
                      <a:off x="0" y="0"/>
                      <a:ext cx="8115300" cy="3784600"/>
                    </a:xfrm>
                    <a:prstGeom prst="rect">
                      <a:avLst/>
                    </a:prstGeom>
                  </pic:spPr>
                </pic:pic>
              </a:graphicData>
            </a:graphic>
          </wp:inline>
        </w:drawing>
      </w:r>
    </w:p>
    <w:p w14:paraId="3204CED8" w14:textId="20EF24ED" w:rsidR="001F7805" w:rsidRPr="007A4350" w:rsidRDefault="007A4350" w:rsidP="00184A11">
      <w:pPr>
        <w:keepNext/>
        <w:keepLines/>
        <w:spacing w:before="400" w:after="40" w:line="360" w:lineRule="auto"/>
        <w:rPr>
          <w:rFonts w:ascii="Times New Roman" w:eastAsia="Calibri Light" w:hAnsi="Times New Roman" w:cs="Times New Roman"/>
        </w:rPr>
      </w:pPr>
      <w:r>
        <w:rPr>
          <w:rFonts w:ascii="Times New Roman" w:eastAsia="Calibri Light" w:hAnsi="Times New Roman" w:cs="Times New Roman"/>
        </w:rPr>
        <w:t xml:space="preserve">Now it </w:t>
      </w:r>
      <w:r w:rsidR="00431632">
        <w:rPr>
          <w:rFonts w:ascii="Times New Roman" w:eastAsia="Calibri Light" w:hAnsi="Times New Roman" w:cs="Times New Roman"/>
        </w:rPr>
        <w:t>places</w:t>
      </w:r>
      <w:r>
        <w:rPr>
          <w:rFonts w:ascii="Times New Roman" w:eastAsia="Calibri Light" w:hAnsi="Times New Roman" w:cs="Times New Roman"/>
        </w:rPr>
        <w:t xml:space="preserve"> of the programs of the main target of our system is to make Christians informed even if they are at home, job or whatever. The programs should help Christians to be online inform</w:t>
      </w:r>
      <w:r w:rsidR="00431632">
        <w:rPr>
          <w:rFonts w:ascii="Times New Roman" w:eastAsia="Calibri Light" w:hAnsi="Times New Roman" w:cs="Times New Roman"/>
        </w:rPr>
        <w:t>ation</w:t>
      </w:r>
      <w:r>
        <w:rPr>
          <w:rFonts w:ascii="Times New Roman" w:eastAsia="Calibri Light" w:hAnsi="Times New Roman" w:cs="Times New Roman"/>
        </w:rPr>
        <w:t xml:space="preserve"> in real time. When there is a </w:t>
      </w:r>
      <w:r w:rsidR="00431632">
        <w:rPr>
          <w:rFonts w:ascii="Times New Roman" w:eastAsia="Calibri Light" w:hAnsi="Times New Roman" w:cs="Times New Roman"/>
        </w:rPr>
        <w:t>new program</w:t>
      </w:r>
      <w:r>
        <w:rPr>
          <w:rFonts w:ascii="Times New Roman" w:eastAsia="Calibri Light" w:hAnsi="Times New Roman" w:cs="Times New Roman"/>
        </w:rPr>
        <w:t xml:space="preserve"> the system will notify them.</w:t>
      </w:r>
    </w:p>
    <w:p w14:paraId="7D7FFBCC" w14:textId="77777777" w:rsidR="0040475F" w:rsidRDefault="00427969" w:rsidP="00184A11">
      <w:pPr>
        <w:keepNext/>
        <w:keepLines/>
        <w:spacing w:before="400" w:after="40" w:line="360" w:lineRule="auto"/>
        <w:rPr>
          <w:rFonts w:ascii="Times New Roman" w:eastAsia="Calibri Light" w:hAnsi="Times New Roman" w:cs="Times New Roman"/>
          <w:b/>
          <w:color w:val="1F4E79"/>
          <w:sz w:val="36"/>
        </w:rPr>
      </w:pPr>
      <w:r>
        <w:rPr>
          <w:rFonts w:ascii="Times New Roman" w:eastAsia="Calibri Light" w:hAnsi="Times New Roman" w:cs="Times New Roman"/>
          <w:b/>
          <w:noProof/>
          <w:color w:val="1F4E79"/>
          <w:sz w:val="36"/>
        </w:rPr>
        <w:lastRenderedPageBreak/>
        <w:drawing>
          <wp:inline distT="0" distB="0" distL="0" distR="0" wp14:anchorId="3ADDA8B1" wp14:editId="649D637E">
            <wp:extent cx="8115300" cy="37719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7. our youtube channel.PNG"/>
                    <pic:cNvPicPr/>
                  </pic:nvPicPr>
                  <pic:blipFill>
                    <a:blip r:embed="rId85">
                      <a:extLst>
                        <a:ext uri="{28A0092B-C50C-407E-A947-70E740481C1C}">
                          <a14:useLocalDpi xmlns:a14="http://schemas.microsoft.com/office/drawing/2010/main" val="0"/>
                        </a:ext>
                      </a:extLst>
                    </a:blip>
                    <a:stretch>
                      <a:fillRect/>
                    </a:stretch>
                  </pic:blipFill>
                  <pic:spPr>
                    <a:xfrm>
                      <a:off x="0" y="0"/>
                      <a:ext cx="8115300" cy="3771900"/>
                    </a:xfrm>
                    <a:prstGeom prst="rect">
                      <a:avLst/>
                    </a:prstGeom>
                  </pic:spPr>
                </pic:pic>
              </a:graphicData>
            </a:graphic>
          </wp:inline>
        </w:drawing>
      </w:r>
    </w:p>
    <w:p w14:paraId="31EBBE51" w14:textId="3AE7CA51" w:rsidR="0040475F" w:rsidRPr="005C403C" w:rsidRDefault="005C403C" w:rsidP="00184A11">
      <w:pPr>
        <w:keepNext/>
        <w:keepLines/>
        <w:spacing w:before="400" w:after="40" w:line="360" w:lineRule="auto"/>
        <w:rPr>
          <w:rFonts w:ascii="Times New Roman" w:eastAsia="Calibri Light" w:hAnsi="Times New Roman" w:cs="Times New Roman"/>
        </w:rPr>
      </w:pPr>
      <w:r>
        <w:rPr>
          <w:rFonts w:ascii="Times New Roman" w:eastAsia="Calibri Light" w:hAnsi="Times New Roman" w:cs="Times New Roman"/>
        </w:rPr>
        <w:t xml:space="preserve">This works </w:t>
      </w:r>
      <w:r w:rsidR="00BE1BCD">
        <w:rPr>
          <w:rFonts w:ascii="Times New Roman" w:eastAsia="Calibri Light" w:hAnsi="Times New Roman" w:cs="Times New Roman"/>
        </w:rPr>
        <w:t>links</w:t>
      </w:r>
      <w:r>
        <w:rPr>
          <w:rFonts w:ascii="Times New Roman" w:eastAsia="Calibri Light" w:hAnsi="Times New Roman" w:cs="Times New Roman"/>
        </w:rPr>
        <w:t xml:space="preserve"> this link above but this one </w:t>
      </w:r>
      <w:r w:rsidR="00BE1BCD">
        <w:rPr>
          <w:rFonts w:ascii="Times New Roman" w:eastAsia="Calibri Light" w:hAnsi="Times New Roman" w:cs="Times New Roman"/>
        </w:rPr>
        <w:t>allows</w:t>
      </w:r>
      <w:r>
        <w:rPr>
          <w:rFonts w:ascii="Times New Roman" w:eastAsia="Calibri Light" w:hAnsi="Times New Roman" w:cs="Times New Roman"/>
        </w:rPr>
        <w:t xml:space="preserve"> users to get only the video of our </w:t>
      </w:r>
      <w:r w:rsidR="00BE1BCD">
        <w:rPr>
          <w:rFonts w:ascii="Times New Roman" w:eastAsia="Calibri Light" w:hAnsi="Times New Roman" w:cs="Times New Roman"/>
        </w:rPr>
        <w:t>YouTube</w:t>
      </w:r>
      <w:r>
        <w:rPr>
          <w:rFonts w:ascii="Times New Roman" w:eastAsia="Calibri Light" w:hAnsi="Times New Roman" w:cs="Times New Roman"/>
        </w:rPr>
        <w:t xml:space="preserve"> channel and they are </w:t>
      </w:r>
      <w:r w:rsidR="00BE1BCD">
        <w:rPr>
          <w:rFonts w:ascii="Times New Roman" w:eastAsia="Calibri Light" w:hAnsi="Times New Roman" w:cs="Times New Roman"/>
        </w:rPr>
        <w:t>allowed</w:t>
      </w:r>
      <w:r>
        <w:rPr>
          <w:rFonts w:ascii="Times New Roman" w:eastAsia="Calibri Light" w:hAnsi="Times New Roman" w:cs="Times New Roman"/>
        </w:rPr>
        <w:t xml:space="preserve"> </w:t>
      </w:r>
      <w:r w:rsidR="00BE1BCD">
        <w:rPr>
          <w:rFonts w:ascii="Times New Roman" w:eastAsia="Calibri Light" w:hAnsi="Times New Roman" w:cs="Times New Roman"/>
        </w:rPr>
        <w:t>to watch</w:t>
      </w:r>
      <w:r>
        <w:rPr>
          <w:rFonts w:ascii="Times New Roman" w:eastAsia="Calibri Light" w:hAnsi="Times New Roman" w:cs="Times New Roman"/>
        </w:rPr>
        <w:t xml:space="preserve"> it in their devices. </w:t>
      </w:r>
      <w:r w:rsidR="00BE1BCD">
        <w:rPr>
          <w:rFonts w:ascii="Times New Roman" w:eastAsia="Calibri Light" w:hAnsi="Times New Roman" w:cs="Times New Roman"/>
        </w:rPr>
        <w:t>Everywhere</w:t>
      </w:r>
      <w:r>
        <w:rPr>
          <w:rFonts w:ascii="Times New Roman" w:eastAsia="Calibri Light" w:hAnsi="Times New Roman" w:cs="Times New Roman"/>
        </w:rPr>
        <w:t>, anytime.</w:t>
      </w:r>
      <w:r w:rsidR="00BA3177">
        <w:rPr>
          <w:rFonts w:ascii="Times New Roman" w:eastAsia="Calibri Light" w:hAnsi="Times New Roman" w:cs="Times New Roman"/>
        </w:rPr>
        <w:t xml:space="preserve"> And inside the image show you can see the information within a </w:t>
      </w:r>
      <w:r w:rsidR="00BE1BCD">
        <w:rPr>
          <w:rFonts w:ascii="Times New Roman" w:eastAsia="Calibri Light" w:hAnsi="Times New Roman" w:cs="Times New Roman"/>
        </w:rPr>
        <w:t>phone.</w:t>
      </w:r>
      <w:r w:rsidR="00BA3177">
        <w:rPr>
          <w:rFonts w:ascii="Times New Roman" w:eastAsia="Calibri Light" w:hAnsi="Times New Roman" w:cs="Times New Roman"/>
        </w:rPr>
        <w:t xml:space="preserve"> it because our website is responsive it can be useable in every kind of device which have browser and internet access.</w:t>
      </w:r>
    </w:p>
    <w:p w14:paraId="3BF0F0FC" w14:textId="77777777" w:rsidR="0040475F" w:rsidRDefault="0040475F" w:rsidP="00184A11">
      <w:pPr>
        <w:keepNext/>
        <w:keepLines/>
        <w:spacing w:before="400" w:after="40" w:line="360" w:lineRule="auto"/>
        <w:rPr>
          <w:rFonts w:ascii="Times New Roman" w:eastAsia="Calibri Light" w:hAnsi="Times New Roman" w:cs="Times New Roman"/>
          <w:b/>
          <w:color w:val="1F4E79"/>
          <w:sz w:val="36"/>
        </w:rPr>
      </w:pPr>
    </w:p>
    <w:p w14:paraId="2559B8EF" w14:textId="77777777" w:rsidR="0040475F" w:rsidRDefault="00427969" w:rsidP="00184A11">
      <w:pPr>
        <w:keepNext/>
        <w:keepLines/>
        <w:spacing w:before="400" w:after="40" w:line="360" w:lineRule="auto"/>
        <w:rPr>
          <w:rFonts w:ascii="Times New Roman" w:eastAsia="Calibri Light" w:hAnsi="Times New Roman" w:cs="Times New Roman"/>
          <w:b/>
          <w:color w:val="1F4E79"/>
          <w:sz w:val="36"/>
        </w:rPr>
      </w:pPr>
      <w:r>
        <w:rPr>
          <w:rFonts w:ascii="Times New Roman" w:eastAsia="Calibri Light" w:hAnsi="Times New Roman" w:cs="Times New Roman"/>
          <w:b/>
          <w:noProof/>
          <w:color w:val="1F4E79"/>
          <w:sz w:val="36"/>
        </w:rPr>
        <w:lastRenderedPageBreak/>
        <w:drawing>
          <wp:inline distT="0" distB="0" distL="0" distR="0" wp14:anchorId="04FEC6C6" wp14:editId="2DDB5CFE">
            <wp:extent cx="8115300" cy="3781425"/>
            <wp:effectExtent l="152400" t="152400" r="361950" b="3714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8. member the system will select the 5 last member in our database and display them.PNG"/>
                    <pic:cNvPicPr/>
                  </pic:nvPicPr>
                  <pic:blipFill>
                    <a:blip r:embed="rId86">
                      <a:extLst>
                        <a:ext uri="{28A0092B-C50C-407E-A947-70E740481C1C}">
                          <a14:useLocalDpi xmlns:a14="http://schemas.microsoft.com/office/drawing/2010/main" val="0"/>
                        </a:ext>
                      </a:extLst>
                    </a:blip>
                    <a:stretch>
                      <a:fillRect/>
                    </a:stretch>
                  </pic:blipFill>
                  <pic:spPr>
                    <a:xfrm>
                      <a:off x="0" y="0"/>
                      <a:ext cx="8115300" cy="3781425"/>
                    </a:xfrm>
                    <a:prstGeom prst="rect">
                      <a:avLst/>
                    </a:prstGeom>
                    <a:ln>
                      <a:noFill/>
                    </a:ln>
                    <a:effectLst>
                      <a:outerShdw blurRad="292100" dist="139700" dir="2700000" algn="tl" rotWithShape="0">
                        <a:srgbClr val="333333">
                          <a:alpha val="65000"/>
                        </a:srgbClr>
                      </a:outerShdw>
                    </a:effectLst>
                  </pic:spPr>
                </pic:pic>
              </a:graphicData>
            </a:graphic>
          </wp:inline>
        </w:drawing>
      </w:r>
    </w:p>
    <w:p w14:paraId="7E1863F0" w14:textId="0AB5D5A3" w:rsidR="0040475F" w:rsidRPr="00BA3177" w:rsidRDefault="00BA3177" w:rsidP="00184A11">
      <w:pPr>
        <w:keepNext/>
        <w:keepLines/>
        <w:spacing w:before="400" w:after="40" w:line="360" w:lineRule="auto"/>
        <w:rPr>
          <w:rFonts w:ascii="Times New Roman" w:eastAsia="Calibri Light" w:hAnsi="Times New Roman" w:cs="Times New Roman"/>
        </w:rPr>
      </w:pPr>
      <w:r>
        <w:rPr>
          <w:rFonts w:ascii="Times New Roman" w:eastAsia="Calibri Light" w:hAnsi="Times New Roman" w:cs="Times New Roman"/>
        </w:rPr>
        <w:t>The system displays only five (5)</w:t>
      </w:r>
      <w:r w:rsidR="00BE1BCD">
        <w:rPr>
          <w:rFonts w:ascii="Times New Roman" w:eastAsia="Calibri Light" w:hAnsi="Times New Roman" w:cs="Times New Roman"/>
        </w:rPr>
        <w:t xml:space="preserve"> last users</w:t>
      </w:r>
      <w:r>
        <w:rPr>
          <w:rFonts w:ascii="Times New Roman" w:eastAsia="Calibri Light" w:hAnsi="Times New Roman" w:cs="Times New Roman"/>
        </w:rPr>
        <w:t>. In order to call others to join the community.</w:t>
      </w:r>
    </w:p>
    <w:p w14:paraId="08BEFA75" w14:textId="77777777" w:rsidR="0040475F" w:rsidRDefault="0040475F" w:rsidP="00184A11">
      <w:pPr>
        <w:keepNext/>
        <w:keepLines/>
        <w:spacing w:before="400" w:after="40" w:line="360" w:lineRule="auto"/>
        <w:rPr>
          <w:rFonts w:ascii="Times New Roman" w:eastAsia="Calibri Light" w:hAnsi="Times New Roman" w:cs="Times New Roman"/>
          <w:b/>
          <w:color w:val="1F4E79"/>
          <w:sz w:val="36"/>
        </w:rPr>
      </w:pPr>
    </w:p>
    <w:p w14:paraId="219B0F2E" w14:textId="77777777" w:rsidR="0040475F" w:rsidRDefault="00427969" w:rsidP="00184A11">
      <w:pPr>
        <w:keepNext/>
        <w:keepLines/>
        <w:spacing w:before="400" w:after="40" w:line="360" w:lineRule="auto"/>
        <w:rPr>
          <w:rFonts w:ascii="Times New Roman" w:eastAsia="Calibri Light" w:hAnsi="Times New Roman" w:cs="Times New Roman"/>
          <w:b/>
          <w:color w:val="1F4E79"/>
          <w:sz w:val="36"/>
        </w:rPr>
      </w:pPr>
      <w:r>
        <w:rPr>
          <w:rFonts w:ascii="Times New Roman" w:eastAsia="Calibri Light" w:hAnsi="Times New Roman" w:cs="Times New Roman"/>
          <w:b/>
          <w:noProof/>
          <w:color w:val="1F4E79"/>
          <w:sz w:val="36"/>
        </w:rPr>
        <w:lastRenderedPageBreak/>
        <w:drawing>
          <wp:inline distT="0" distB="0" distL="0" distR="0" wp14:anchorId="7FCCF7BA" wp14:editId="7548A735">
            <wp:extent cx="8115300" cy="3769360"/>
            <wp:effectExtent l="0" t="0" r="0"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9. Footer of the index page that have the request form, where those people who are not register in our syste.PNG"/>
                    <pic:cNvPicPr/>
                  </pic:nvPicPr>
                  <pic:blipFill>
                    <a:blip r:embed="rId87">
                      <a:extLst>
                        <a:ext uri="{28A0092B-C50C-407E-A947-70E740481C1C}">
                          <a14:useLocalDpi xmlns:a14="http://schemas.microsoft.com/office/drawing/2010/main" val="0"/>
                        </a:ext>
                      </a:extLst>
                    </a:blip>
                    <a:stretch>
                      <a:fillRect/>
                    </a:stretch>
                  </pic:blipFill>
                  <pic:spPr>
                    <a:xfrm>
                      <a:off x="0" y="0"/>
                      <a:ext cx="8115300" cy="3769360"/>
                    </a:xfrm>
                    <a:prstGeom prst="rect">
                      <a:avLst/>
                    </a:prstGeom>
                  </pic:spPr>
                </pic:pic>
              </a:graphicData>
            </a:graphic>
          </wp:inline>
        </w:drawing>
      </w:r>
    </w:p>
    <w:p w14:paraId="54A225C9" w14:textId="3C5CB9E3" w:rsidR="0040475F" w:rsidRPr="00BA3177" w:rsidRDefault="00BA3177" w:rsidP="00184A11">
      <w:pPr>
        <w:keepNext/>
        <w:keepLines/>
        <w:spacing w:before="400" w:after="40" w:line="360" w:lineRule="auto"/>
        <w:rPr>
          <w:rFonts w:ascii="Times New Roman" w:eastAsia="Calibri Light" w:hAnsi="Times New Roman" w:cs="Times New Roman"/>
        </w:rPr>
      </w:pPr>
      <w:r w:rsidRPr="00BA3177">
        <w:rPr>
          <w:rFonts w:ascii="Times New Roman" w:eastAsia="Calibri Light" w:hAnsi="Times New Roman" w:cs="Times New Roman"/>
        </w:rPr>
        <w:t xml:space="preserve">The </w:t>
      </w:r>
      <w:r>
        <w:rPr>
          <w:rFonts w:ascii="Times New Roman" w:eastAsia="Calibri Light" w:hAnsi="Times New Roman" w:cs="Times New Roman"/>
        </w:rPr>
        <w:t xml:space="preserve">footer of our index page. This footer displays 5 pastors, all departments and patterns of our </w:t>
      </w:r>
      <w:r w:rsidR="0022548C">
        <w:rPr>
          <w:rFonts w:ascii="Times New Roman" w:eastAsia="Calibri Light" w:hAnsi="Times New Roman" w:cs="Times New Roman"/>
        </w:rPr>
        <w:t>church,</w:t>
      </w:r>
      <w:r>
        <w:rPr>
          <w:rFonts w:ascii="Times New Roman" w:eastAsia="Calibri Light" w:hAnsi="Times New Roman" w:cs="Times New Roman"/>
        </w:rPr>
        <w:t xml:space="preserve"> and resources news feedback within users and administration of the restoration church. And we call people also to join our community</w:t>
      </w:r>
      <w:r w:rsidR="0022548C">
        <w:rPr>
          <w:rFonts w:ascii="Times New Roman" w:eastAsia="Calibri Light" w:hAnsi="Times New Roman" w:cs="Times New Roman"/>
        </w:rPr>
        <w:t xml:space="preserve"> (platform)</w:t>
      </w:r>
      <w:r>
        <w:rPr>
          <w:rFonts w:ascii="Times New Roman" w:eastAsia="Calibri Light" w:hAnsi="Times New Roman" w:cs="Times New Roman"/>
        </w:rPr>
        <w:t xml:space="preserve"> by </w:t>
      </w:r>
      <w:r w:rsidR="0022548C">
        <w:rPr>
          <w:rFonts w:ascii="Times New Roman" w:eastAsia="Calibri Light" w:hAnsi="Times New Roman" w:cs="Times New Roman"/>
        </w:rPr>
        <w:t>sign in</w:t>
      </w:r>
      <w:r>
        <w:rPr>
          <w:rFonts w:ascii="Times New Roman" w:eastAsia="Calibri Light" w:hAnsi="Times New Roman" w:cs="Times New Roman"/>
        </w:rPr>
        <w:t xml:space="preserve"> or signup. The form above </w:t>
      </w:r>
      <w:r w:rsidR="0022548C">
        <w:rPr>
          <w:rFonts w:ascii="Times New Roman" w:eastAsia="Calibri Light" w:hAnsi="Times New Roman" w:cs="Times New Roman"/>
        </w:rPr>
        <w:t>the</w:t>
      </w:r>
      <w:r>
        <w:rPr>
          <w:rFonts w:ascii="Times New Roman" w:eastAsia="Calibri Light" w:hAnsi="Times New Roman" w:cs="Times New Roman"/>
        </w:rPr>
        <w:t xml:space="preserve"> top right is to send the request to the database.</w:t>
      </w:r>
    </w:p>
    <w:p w14:paraId="6B907432" w14:textId="77777777" w:rsidR="0040475F" w:rsidRDefault="0040475F" w:rsidP="00184A11">
      <w:pPr>
        <w:keepNext/>
        <w:keepLines/>
        <w:spacing w:before="400" w:after="40" w:line="360" w:lineRule="auto"/>
        <w:rPr>
          <w:rFonts w:ascii="Times New Roman" w:eastAsia="Calibri Light" w:hAnsi="Times New Roman" w:cs="Times New Roman"/>
          <w:b/>
          <w:color w:val="1F4E79"/>
          <w:sz w:val="36"/>
        </w:rPr>
      </w:pPr>
    </w:p>
    <w:p w14:paraId="1FC69CC0" w14:textId="77777777" w:rsidR="0040475F" w:rsidRDefault="00427969" w:rsidP="00184A11">
      <w:pPr>
        <w:keepNext/>
        <w:keepLines/>
        <w:spacing w:before="400" w:after="40" w:line="360" w:lineRule="auto"/>
        <w:rPr>
          <w:rFonts w:ascii="Times New Roman" w:eastAsia="Calibri Light" w:hAnsi="Times New Roman" w:cs="Times New Roman"/>
          <w:b/>
          <w:color w:val="1F4E79"/>
          <w:sz w:val="36"/>
        </w:rPr>
      </w:pPr>
      <w:r>
        <w:rPr>
          <w:rFonts w:ascii="Times New Roman" w:eastAsia="Calibri Light" w:hAnsi="Times New Roman" w:cs="Times New Roman"/>
          <w:b/>
          <w:noProof/>
          <w:color w:val="1F4E79"/>
          <w:sz w:val="36"/>
        </w:rPr>
        <w:lastRenderedPageBreak/>
        <w:drawing>
          <wp:inline distT="0" distB="0" distL="0" distR="0" wp14:anchorId="7F439A34" wp14:editId="2A03E278">
            <wp:extent cx="8115300" cy="3769360"/>
            <wp:effectExtent l="0" t="0" r="0"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10. Login, this will redirect the user if his or her user_level if 1 to admin part and if is equal to 0 to member side.PNG"/>
                    <pic:cNvPicPr/>
                  </pic:nvPicPr>
                  <pic:blipFill>
                    <a:blip r:embed="rId88">
                      <a:extLst>
                        <a:ext uri="{28A0092B-C50C-407E-A947-70E740481C1C}">
                          <a14:useLocalDpi xmlns:a14="http://schemas.microsoft.com/office/drawing/2010/main" val="0"/>
                        </a:ext>
                      </a:extLst>
                    </a:blip>
                    <a:stretch>
                      <a:fillRect/>
                    </a:stretch>
                  </pic:blipFill>
                  <pic:spPr>
                    <a:xfrm>
                      <a:off x="0" y="0"/>
                      <a:ext cx="8115300" cy="3769360"/>
                    </a:xfrm>
                    <a:prstGeom prst="rect">
                      <a:avLst/>
                    </a:prstGeom>
                    <a:ln>
                      <a:noFill/>
                    </a:ln>
                    <a:effectLst>
                      <a:softEdge rad="112500"/>
                    </a:effectLst>
                  </pic:spPr>
                </pic:pic>
              </a:graphicData>
            </a:graphic>
          </wp:inline>
        </w:drawing>
      </w:r>
    </w:p>
    <w:p w14:paraId="21782B86" w14:textId="570890CD" w:rsidR="0040475F" w:rsidRPr="00BE2887" w:rsidRDefault="00BE2887" w:rsidP="00184A11">
      <w:pPr>
        <w:keepNext/>
        <w:keepLines/>
        <w:spacing w:before="400" w:after="40" w:line="360" w:lineRule="auto"/>
        <w:rPr>
          <w:rFonts w:ascii="Times New Roman" w:eastAsia="Calibri Light" w:hAnsi="Times New Roman" w:cs="Times New Roman"/>
        </w:rPr>
      </w:pPr>
      <w:r w:rsidRPr="00BE2887">
        <w:rPr>
          <w:rFonts w:ascii="Times New Roman" w:eastAsia="Calibri Light" w:hAnsi="Times New Roman" w:cs="Times New Roman"/>
        </w:rPr>
        <w:t>Our</w:t>
      </w:r>
      <w:r>
        <w:rPr>
          <w:rFonts w:ascii="Times New Roman" w:eastAsia="Calibri Light" w:hAnsi="Times New Roman" w:cs="Times New Roman"/>
        </w:rPr>
        <w:t xml:space="preserve"> login page is use to both side of users, admin and simple users. The system is using </w:t>
      </w:r>
      <w:r w:rsidR="00E33220">
        <w:rPr>
          <w:rFonts w:ascii="Times New Roman" w:eastAsia="Calibri Light" w:hAnsi="Times New Roman" w:cs="Times New Roman"/>
        </w:rPr>
        <w:t>MySQL</w:t>
      </w:r>
      <w:r>
        <w:rPr>
          <w:rFonts w:ascii="Times New Roman" w:eastAsia="Calibri Light" w:hAnsi="Times New Roman" w:cs="Times New Roman"/>
        </w:rPr>
        <w:t xml:space="preserve"> database and then, when the users </w:t>
      </w:r>
      <w:proofErr w:type="gramStart"/>
      <w:r>
        <w:rPr>
          <w:rFonts w:ascii="Times New Roman" w:eastAsia="Calibri Light" w:hAnsi="Times New Roman" w:cs="Times New Roman"/>
        </w:rPr>
        <w:t xml:space="preserve">enter </w:t>
      </w:r>
      <w:r w:rsidRPr="00BE2887">
        <w:rPr>
          <w:rFonts w:ascii="Times New Roman" w:eastAsia="Calibri Light" w:hAnsi="Times New Roman" w:cs="Times New Roman"/>
        </w:rPr>
        <w:t xml:space="preserve"> </w:t>
      </w:r>
      <w:r w:rsidR="00E33220">
        <w:rPr>
          <w:rFonts w:ascii="Times New Roman" w:eastAsia="Calibri Light" w:hAnsi="Times New Roman" w:cs="Times New Roman"/>
        </w:rPr>
        <w:t>his</w:t>
      </w:r>
      <w:proofErr w:type="gramEnd"/>
      <w:r w:rsidR="00E33220">
        <w:rPr>
          <w:rFonts w:ascii="Times New Roman" w:eastAsia="Calibri Light" w:hAnsi="Times New Roman" w:cs="Times New Roman"/>
        </w:rPr>
        <w:t xml:space="preserve"> email or username and password the system will check if the </w:t>
      </w:r>
      <w:r w:rsidR="00BE1BCD">
        <w:rPr>
          <w:rFonts w:ascii="Times New Roman" w:eastAsia="Calibri Light" w:hAnsi="Times New Roman" w:cs="Times New Roman"/>
        </w:rPr>
        <w:t>user level</w:t>
      </w:r>
      <w:r w:rsidR="00E33220">
        <w:rPr>
          <w:rFonts w:ascii="Times New Roman" w:eastAsia="Calibri Light" w:hAnsi="Times New Roman" w:cs="Times New Roman"/>
        </w:rPr>
        <w:t xml:space="preserve"> of that session if is 0 the user wil</w:t>
      </w:r>
      <w:r w:rsidR="00BE1BCD">
        <w:rPr>
          <w:rFonts w:ascii="Times New Roman" w:eastAsia="Calibri Light" w:hAnsi="Times New Roman" w:cs="Times New Roman"/>
        </w:rPr>
        <w:t>l be</w:t>
      </w:r>
      <w:r w:rsidR="00E33220">
        <w:rPr>
          <w:rFonts w:ascii="Times New Roman" w:eastAsia="Calibri Light" w:hAnsi="Times New Roman" w:cs="Times New Roman"/>
        </w:rPr>
        <w:t xml:space="preserve"> redirect to ./member side and if his </w:t>
      </w:r>
      <w:r w:rsidR="00BE1BCD">
        <w:rPr>
          <w:rFonts w:ascii="Times New Roman" w:eastAsia="Calibri Light" w:hAnsi="Times New Roman" w:cs="Times New Roman"/>
        </w:rPr>
        <w:t>user level</w:t>
      </w:r>
      <w:r w:rsidR="00E33220">
        <w:rPr>
          <w:rFonts w:ascii="Times New Roman" w:eastAsia="Calibri Light" w:hAnsi="Times New Roman" w:cs="Times New Roman"/>
        </w:rPr>
        <w:t xml:space="preserve"> is equal to 1 he will be redirect to ./admin </w:t>
      </w:r>
    </w:p>
    <w:p w14:paraId="1A2A68E2" w14:textId="77777777" w:rsidR="0040475F" w:rsidRDefault="0040475F" w:rsidP="00184A11">
      <w:pPr>
        <w:keepNext/>
        <w:keepLines/>
        <w:spacing w:before="400" w:after="40" w:line="360" w:lineRule="auto"/>
        <w:rPr>
          <w:rFonts w:ascii="Times New Roman" w:eastAsia="Calibri Light" w:hAnsi="Times New Roman" w:cs="Times New Roman"/>
          <w:b/>
          <w:color w:val="1F4E79"/>
          <w:sz w:val="36"/>
        </w:rPr>
      </w:pPr>
    </w:p>
    <w:p w14:paraId="6806583A" w14:textId="77777777" w:rsidR="0040475F" w:rsidRDefault="00427969" w:rsidP="00184A11">
      <w:pPr>
        <w:keepNext/>
        <w:keepLines/>
        <w:spacing w:before="400" w:after="40" w:line="360" w:lineRule="auto"/>
        <w:rPr>
          <w:rFonts w:ascii="Times New Roman" w:eastAsia="Calibri Light" w:hAnsi="Times New Roman" w:cs="Times New Roman"/>
          <w:b/>
          <w:color w:val="1F4E79"/>
          <w:sz w:val="36"/>
        </w:rPr>
      </w:pPr>
      <w:r>
        <w:rPr>
          <w:rFonts w:ascii="Times New Roman" w:eastAsia="Calibri Light" w:hAnsi="Times New Roman" w:cs="Times New Roman"/>
          <w:b/>
          <w:noProof/>
          <w:color w:val="1F4E79"/>
          <w:sz w:val="36"/>
        </w:rPr>
        <w:lastRenderedPageBreak/>
        <w:drawing>
          <wp:inline distT="0" distB="0" distL="0" distR="0" wp14:anchorId="447A3CF6" wp14:editId="20819591">
            <wp:extent cx="8115300" cy="378142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1. Registration. if the user if not  yet register he is allowed to create he account.PNG"/>
                    <pic:cNvPicPr/>
                  </pic:nvPicPr>
                  <pic:blipFill>
                    <a:blip r:embed="rId89">
                      <a:extLst>
                        <a:ext uri="{28A0092B-C50C-407E-A947-70E740481C1C}">
                          <a14:useLocalDpi xmlns:a14="http://schemas.microsoft.com/office/drawing/2010/main" val="0"/>
                        </a:ext>
                      </a:extLst>
                    </a:blip>
                    <a:stretch>
                      <a:fillRect/>
                    </a:stretch>
                  </pic:blipFill>
                  <pic:spPr>
                    <a:xfrm>
                      <a:off x="0" y="0"/>
                      <a:ext cx="8115300" cy="3781425"/>
                    </a:xfrm>
                    <a:prstGeom prst="rect">
                      <a:avLst/>
                    </a:prstGeom>
                  </pic:spPr>
                </pic:pic>
              </a:graphicData>
            </a:graphic>
          </wp:inline>
        </w:drawing>
      </w:r>
    </w:p>
    <w:p w14:paraId="567396C4" w14:textId="01DFA41C" w:rsidR="0040475F" w:rsidRPr="004D70B5" w:rsidRDefault="004D70B5" w:rsidP="00184A11">
      <w:pPr>
        <w:keepNext/>
        <w:keepLines/>
        <w:spacing w:before="400" w:after="40" w:line="360" w:lineRule="auto"/>
        <w:rPr>
          <w:rFonts w:ascii="Times New Roman" w:eastAsia="Calibri Light" w:hAnsi="Times New Roman" w:cs="Times New Roman"/>
        </w:rPr>
      </w:pPr>
      <w:r>
        <w:rPr>
          <w:rFonts w:ascii="Times New Roman" w:eastAsia="Calibri Light" w:hAnsi="Times New Roman" w:cs="Times New Roman"/>
        </w:rPr>
        <w:t xml:space="preserve">Registration. At this part our system allows users to create their account itself and others can be created by the administration of the church this is because we need on many people we have in our church and whom are external (guest). The account should have a unique email address and unique id. This </w:t>
      </w:r>
      <w:r w:rsidR="00313697">
        <w:rPr>
          <w:rFonts w:ascii="Times New Roman" w:eastAsia="Calibri Light" w:hAnsi="Times New Roman" w:cs="Times New Roman"/>
        </w:rPr>
        <w:t>allows</w:t>
      </w:r>
      <w:r>
        <w:rPr>
          <w:rFonts w:ascii="Times New Roman" w:eastAsia="Calibri Light" w:hAnsi="Times New Roman" w:cs="Times New Roman"/>
        </w:rPr>
        <w:t xml:space="preserve"> us to identify user when we get request or bad message, information </w:t>
      </w:r>
      <w:r w:rsidR="00313697">
        <w:rPr>
          <w:rFonts w:ascii="Times New Roman" w:eastAsia="Calibri Light" w:hAnsi="Times New Roman" w:cs="Times New Roman"/>
        </w:rPr>
        <w:t>etc.</w:t>
      </w:r>
      <w:r>
        <w:rPr>
          <w:rFonts w:ascii="Times New Roman" w:eastAsia="Calibri Light" w:hAnsi="Times New Roman" w:cs="Times New Roman"/>
        </w:rPr>
        <w:t>…</w:t>
      </w:r>
    </w:p>
    <w:p w14:paraId="2B6BB40C" w14:textId="77777777" w:rsidR="0040475F" w:rsidRDefault="0040475F" w:rsidP="00184A11">
      <w:pPr>
        <w:keepNext/>
        <w:keepLines/>
        <w:spacing w:before="400" w:after="40" w:line="360" w:lineRule="auto"/>
        <w:rPr>
          <w:rFonts w:ascii="Times New Roman" w:eastAsia="Calibri Light" w:hAnsi="Times New Roman" w:cs="Times New Roman"/>
          <w:b/>
          <w:color w:val="1F4E79"/>
          <w:sz w:val="36"/>
        </w:rPr>
      </w:pPr>
    </w:p>
    <w:p w14:paraId="5DE6F7D7" w14:textId="77777777" w:rsidR="0040475F" w:rsidRPr="00A161E0" w:rsidRDefault="00427969" w:rsidP="00184A11">
      <w:pPr>
        <w:keepNext/>
        <w:keepLines/>
        <w:spacing w:before="400" w:after="40" w:line="360" w:lineRule="auto"/>
        <w:rPr>
          <w:rFonts w:ascii="Times New Roman" w:eastAsia="Calibri Light" w:hAnsi="Times New Roman" w:cs="Times New Roman"/>
          <w:b/>
          <w:color w:val="1F4E79"/>
          <w:sz w:val="36"/>
        </w:rPr>
      </w:pPr>
      <w:r>
        <w:rPr>
          <w:rFonts w:ascii="Times New Roman" w:eastAsia="Calibri Light" w:hAnsi="Times New Roman" w:cs="Times New Roman"/>
          <w:b/>
          <w:noProof/>
          <w:color w:val="1F4E79"/>
          <w:sz w:val="36"/>
        </w:rPr>
        <w:lastRenderedPageBreak/>
        <w:drawing>
          <wp:inline distT="0" distB="0" distL="0" distR="0" wp14:anchorId="26539A3E" wp14:editId="705109B2">
            <wp:extent cx="8115300" cy="3763645"/>
            <wp:effectExtent l="0" t="0" r="0" b="825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12. user homwe page,. this page is protected by a auth email or username and password.PNG"/>
                    <pic:cNvPicPr/>
                  </pic:nvPicPr>
                  <pic:blipFill>
                    <a:blip r:embed="rId90">
                      <a:extLst>
                        <a:ext uri="{28A0092B-C50C-407E-A947-70E740481C1C}">
                          <a14:useLocalDpi xmlns:a14="http://schemas.microsoft.com/office/drawing/2010/main" val="0"/>
                        </a:ext>
                      </a:extLst>
                    </a:blip>
                    <a:stretch>
                      <a:fillRect/>
                    </a:stretch>
                  </pic:blipFill>
                  <pic:spPr>
                    <a:xfrm>
                      <a:off x="0" y="0"/>
                      <a:ext cx="8115300" cy="3763645"/>
                    </a:xfrm>
                    <a:prstGeom prst="rect">
                      <a:avLst/>
                    </a:prstGeom>
                  </pic:spPr>
                </pic:pic>
              </a:graphicData>
            </a:graphic>
          </wp:inline>
        </w:drawing>
      </w:r>
    </w:p>
    <w:p w14:paraId="00BED7E3" w14:textId="60EA798D" w:rsidR="0040475F" w:rsidRPr="00A161E0" w:rsidRDefault="00A161E0" w:rsidP="00184A11">
      <w:pPr>
        <w:keepNext/>
        <w:keepLines/>
        <w:spacing w:before="400" w:after="40" w:line="360" w:lineRule="auto"/>
        <w:rPr>
          <w:rFonts w:ascii="Times New Roman" w:eastAsia="Calibri Light" w:hAnsi="Times New Roman" w:cs="Times New Roman"/>
        </w:rPr>
      </w:pPr>
      <w:r w:rsidRPr="00A161E0">
        <w:rPr>
          <w:rFonts w:ascii="Times New Roman" w:eastAsia="Calibri Light" w:hAnsi="Times New Roman" w:cs="Times New Roman"/>
        </w:rPr>
        <w:t xml:space="preserve">This </w:t>
      </w:r>
      <w:r>
        <w:rPr>
          <w:rFonts w:ascii="Times New Roman" w:eastAsia="Calibri Light" w:hAnsi="Times New Roman" w:cs="Times New Roman"/>
        </w:rPr>
        <w:t xml:space="preserve">the home page of the user. His greet by the system and this page is secured by the lock using php session and </w:t>
      </w:r>
      <w:r w:rsidR="00313697">
        <w:rPr>
          <w:rFonts w:ascii="Times New Roman" w:eastAsia="Calibri Light" w:hAnsi="Times New Roman" w:cs="Times New Roman"/>
        </w:rPr>
        <w:t>JavaScript</w:t>
      </w:r>
      <w:r>
        <w:rPr>
          <w:rFonts w:ascii="Times New Roman" w:eastAsia="Calibri Light" w:hAnsi="Times New Roman" w:cs="Times New Roman"/>
        </w:rPr>
        <w:t xml:space="preserve">. The </w:t>
      </w:r>
      <w:r w:rsidR="00313697">
        <w:rPr>
          <w:rFonts w:ascii="Times New Roman" w:eastAsia="Calibri Light" w:hAnsi="Times New Roman" w:cs="Times New Roman"/>
        </w:rPr>
        <w:t>local storage</w:t>
      </w:r>
      <w:r>
        <w:rPr>
          <w:rFonts w:ascii="Times New Roman" w:eastAsia="Calibri Light" w:hAnsi="Times New Roman" w:cs="Times New Roman"/>
        </w:rPr>
        <w:t xml:space="preserve"> store data into his tables. In order to avoid the login in the next connection.</w:t>
      </w:r>
    </w:p>
    <w:p w14:paraId="346CDEB5" w14:textId="77777777" w:rsidR="0040475F" w:rsidRDefault="00427969" w:rsidP="00184A11">
      <w:pPr>
        <w:keepNext/>
        <w:keepLines/>
        <w:spacing w:before="400" w:after="40" w:line="360" w:lineRule="auto"/>
        <w:rPr>
          <w:rFonts w:ascii="Times New Roman" w:eastAsia="Calibri Light" w:hAnsi="Times New Roman" w:cs="Times New Roman"/>
          <w:b/>
          <w:color w:val="1F4E79"/>
          <w:sz w:val="36"/>
        </w:rPr>
      </w:pPr>
      <w:r>
        <w:rPr>
          <w:rFonts w:ascii="Times New Roman" w:eastAsia="Calibri Light" w:hAnsi="Times New Roman" w:cs="Times New Roman"/>
          <w:b/>
          <w:noProof/>
          <w:color w:val="1F4E79"/>
          <w:sz w:val="36"/>
        </w:rPr>
        <w:lastRenderedPageBreak/>
        <w:drawing>
          <wp:inline distT="0" distB="0" distL="0" distR="0" wp14:anchorId="6FEDF54F" wp14:editId="16E8DD73">
            <wp:extent cx="8115300" cy="3744595"/>
            <wp:effectExtent l="0" t="0" r="0" b="82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13. Programmes form the user..PNG"/>
                    <pic:cNvPicPr/>
                  </pic:nvPicPr>
                  <pic:blipFill>
                    <a:blip r:embed="rId91">
                      <a:extLst>
                        <a:ext uri="{28A0092B-C50C-407E-A947-70E740481C1C}">
                          <a14:useLocalDpi xmlns:a14="http://schemas.microsoft.com/office/drawing/2010/main" val="0"/>
                        </a:ext>
                      </a:extLst>
                    </a:blip>
                    <a:stretch>
                      <a:fillRect/>
                    </a:stretch>
                  </pic:blipFill>
                  <pic:spPr>
                    <a:xfrm>
                      <a:off x="0" y="0"/>
                      <a:ext cx="8115300" cy="3744595"/>
                    </a:xfrm>
                    <a:prstGeom prst="rect">
                      <a:avLst/>
                    </a:prstGeom>
                  </pic:spPr>
                </pic:pic>
              </a:graphicData>
            </a:graphic>
          </wp:inline>
        </w:drawing>
      </w:r>
    </w:p>
    <w:p w14:paraId="4FA884EB" w14:textId="77777777" w:rsidR="0040475F" w:rsidRDefault="0040475F" w:rsidP="00184A11">
      <w:pPr>
        <w:keepNext/>
        <w:keepLines/>
        <w:spacing w:before="400" w:after="40" w:line="360" w:lineRule="auto"/>
        <w:rPr>
          <w:rFonts w:ascii="Times New Roman" w:eastAsia="Calibri Light" w:hAnsi="Times New Roman" w:cs="Times New Roman"/>
          <w:b/>
          <w:color w:val="1F4E79"/>
          <w:sz w:val="36"/>
        </w:rPr>
      </w:pPr>
    </w:p>
    <w:p w14:paraId="0F00156F" w14:textId="77777777" w:rsidR="0040475F" w:rsidRDefault="0040475F" w:rsidP="00184A11">
      <w:pPr>
        <w:keepNext/>
        <w:keepLines/>
        <w:spacing w:before="400" w:after="40" w:line="360" w:lineRule="auto"/>
        <w:rPr>
          <w:rFonts w:ascii="Times New Roman" w:eastAsia="Calibri Light" w:hAnsi="Times New Roman" w:cs="Times New Roman"/>
          <w:b/>
          <w:color w:val="1F4E79"/>
          <w:sz w:val="36"/>
        </w:rPr>
      </w:pPr>
    </w:p>
    <w:p w14:paraId="11430E41" w14:textId="77777777" w:rsidR="0040475F" w:rsidRDefault="00427969" w:rsidP="00184A11">
      <w:pPr>
        <w:keepNext/>
        <w:keepLines/>
        <w:spacing w:before="400" w:after="40" w:line="360" w:lineRule="auto"/>
        <w:rPr>
          <w:rFonts w:ascii="Times New Roman" w:eastAsia="Calibri Light" w:hAnsi="Times New Roman" w:cs="Times New Roman"/>
          <w:b/>
          <w:color w:val="1F4E79"/>
          <w:sz w:val="36"/>
        </w:rPr>
      </w:pPr>
      <w:r>
        <w:rPr>
          <w:rFonts w:ascii="Times New Roman" w:eastAsia="Calibri Light" w:hAnsi="Times New Roman" w:cs="Times New Roman"/>
          <w:b/>
          <w:noProof/>
          <w:color w:val="1F4E79"/>
          <w:sz w:val="36"/>
        </w:rPr>
        <w:lastRenderedPageBreak/>
        <w:drawing>
          <wp:inline distT="0" distB="0" distL="0" distR="0" wp14:anchorId="7E844117" wp14:editId="32C21807">
            <wp:extent cx="8115300" cy="375475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14. members.PNG"/>
                    <pic:cNvPicPr/>
                  </pic:nvPicPr>
                  <pic:blipFill>
                    <a:blip r:embed="rId92">
                      <a:extLst>
                        <a:ext uri="{28A0092B-C50C-407E-A947-70E740481C1C}">
                          <a14:useLocalDpi xmlns:a14="http://schemas.microsoft.com/office/drawing/2010/main" val="0"/>
                        </a:ext>
                      </a:extLst>
                    </a:blip>
                    <a:stretch>
                      <a:fillRect/>
                    </a:stretch>
                  </pic:blipFill>
                  <pic:spPr>
                    <a:xfrm>
                      <a:off x="0" y="0"/>
                      <a:ext cx="8115300" cy="3754755"/>
                    </a:xfrm>
                    <a:prstGeom prst="rect">
                      <a:avLst/>
                    </a:prstGeom>
                  </pic:spPr>
                </pic:pic>
              </a:graphicData>
            </a:graphic>
          </wp:inline>
        </w:drawing>
      </w:r>
    </w:p>
    <w:p w14:paraId="54869FAA" w14:textId="77777777" w:rsidR="0040475F" w:rsidRDefault="0040475F" w:rsidP="00184A11">
      <w:pPr>
        <w:keepNext/>
        <w:keepLines/>
        <w:spacing w:before="400" w:after="40" w:line="360" w:lineRule="auto"/>
        <w:rPr>
          <w:rFonts w:ascii="Times New Roman" w:eastAsia="Calibri Light" w:hAnsi="Times New Roman" w:cs="Times New Roman"/>
          <w:b/>
          <w:color w:val="1F4E79"/>
          <w:sz w:val="36"/>
        </w:rPr>
      </w:pPr>
    </w:p>
    <w:p w14:paraId="4BA8249C" w14:textId="77777777" w:rsidR="0040475F" w:rsidRDefault="0040475F" w:rsidP="00184A11">
      <w:pPr>
        <w:keepNext/>
        <w:keepLines/>
        <w:spacing w:before="400" w:after="40" w:line="360" w:lineRule="auto"/>
        <w:rPr>
          <w:rFonts w:ascii="Times New Roman" w:eastAsia="Calibri Light" w:hAnsi="Times New Roman" w:cs="Times New Roman"/>
          <w:b/>
          <w:color w:val="1F4E79"/>
          <w:sz w:val="36"/>
        </w:rPr>
      </w:pPr>
    </w:p>
    <w:p w14:paraId="0C914513" w14:textId="77777777" w:rsidR="0040475F" w:rsidRDefault="00427969" w:rsidP="00184A11">
      <w:pPr>
        <w:keepNext/>
        <w:keepLines/>
        <w:spacing w:before="400" w:after="40" w:line="360" w:lineRule="auto"/>
        <w:rPr>
          <w:rFonts w:ascii="Times New Roman" w:eastAsia="Calibri Light" w:hAnsi="Times New Roman" w:cs="Times New Roman"/>
          <w:b/>
          <w:color w:val="1F4E79"/>
          <w:sz w:val="36"/>
        </w:rPr>
      </w:pPr>
      <w:r>
        <w:rPr>
          <w:rFonts w:ascii="Times New Roman" w:eastAsia="Calibri Light" w:hAnsi="Times New Roman" w:cs="Times New Roman"/>
          <w:b/>
          <w:noProof/>
          <w:color w:val="1F4E79"/>
          <w:sz w:val="36"/>
        </w:rPr>
        <w:lastRenderedPageBreak/>
        <w:drawing>
          <wp:inline distT="0" distB="0" distL="0" distR="0" wp14:anchorId="5B208402" wp14:editId="097514CD">
            <wp:extent cx="8115300" cy="3763645"/>
            <wp:effectExtent l="0" t="0" r="0" b="825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15. when the user is checked, on clicked.PNG"/>
                    <pic:cNvPicPr/>
                  </pic:nvPicPr>
                  <pic:blipFill>
                    <a:blip r:embed="rId93">
                      <a:extLst>
                        <a:ext uri="{28A0092B-C50C-407E-A947-70E740481C1C}">
                          <a14:useLocalDpi xmlns:a14="http://schemas.microsoft.com/office/drawing/2010/main" val="0"/>
                        </a:ext>
                      </a:extLst>
                    </a:blip>
                    <a:stretch>
                      <a:fillRect/>
                    </a:stretch>
                  </pic:blipFill>
                  <pic:spPr>
                    <a:xfrm>
                      <a:off x="0" y="0"/>
                      <a:ext cx="8115300" cy="3763645"/>
                    </a:xfrm>
                    <a:prstGeom prst="rect">
                      <a:avLst/>
                    </a:prstGeom>
                  </pic:spPr>
                </pic:pic>
              </a:graphicData>
            </a:graphic>
          </wp:inline>
        </w:drawing>
      </w:r>
    </w:p>
    <w:p w14:paraId="3C13998F" w14:textId="77777777" w:rsidR="0040475F" w:rsidRDefault="0040475F" w:rsidP="00184A11">
      <w:pPr>
        <w:keepNext/>
        <w:keepLines/>
        <w:spacing w:before="400" w:after="40" w:line="360" w:lineRule="auto"/>
        <w:rPr>
          <w:rFonts w:ascii="Times New Roman" w:eastAsia="Calibri Light" w:hAnsi="Times New Roman" w:cs="Times New Roman"/>
          <w:b/>
          <w:color w:val="1F4E79"/>
          <w:sz w:val="36"/>
        </w:rPr>
      </w:pPr>
    </w:p>
    <w:p w14:paraId="56F6CA81" w14:textId="77777777" w:rsidR="0040475F" w:rsidRDefault="0040475F" w:rsidP="00184A11">
      <w:pPr>
        <w:keepNext/>
        <w:keepLines/>
        <w:spacing w:before="400" w:after="40" w:line="360" w:lineRule="auto"/>
        <w:rPr>
          <w:rFonts w:ascii="Times New Roman" w:eastAsia="Calibri Light" w:hAnsi="Times New Roman" w:cs="Times New Roman"/>
          <w:b/>
          <w:color w:val="1F4E79"/>
          <w:sz w:val="36"/>
        </w:rPr>
      </w:pPr>
    </w:p>
    <w:p w14:paraId="54C3A29C" w14:textId="77777777" w:rsidR="0040475F" w:rsidRDefault="00427969" w:rsidP="00184A11">
      <w:pPr>
        <w:keepNext/>
        <w:keepLines/>
        <w:spacing w:before="400" w:after="40" w:line="360" w:lineRule="auto"/>
        <w:rPr>
          <w:rFonts w:ascii="Times New Roman" w:eastAsia="Calibri Light" w:hAnsi="Times New Roman" w:cs="Times New Roman"/>
          <w:b/>
          <w:color w:val="1F4E79"/>
          <w:sz w:val="36"/>
        </w:rPr>
      </w:pPr>
      <w:r>
        <w:rPr>
          <w:rFonts w:ascii="Times New Roman" w:eastAsia="Calibri Light" w:hAnsi="Times New Roman" w:cs="Times New Roman"/>
          <w:b/>
          <w:noProof/>
          <w:color w:val="1F4E79"/>
          <w:sz w:val="36"/>
        </w:rPr>
        <w:lastRenderedPageBreak/>
        <w:drawing>
          <wp:inline distT="0" distB="0" distL="0" distR="0" wp14:anchorId="6BABA84E" wp14:editId="33649C24">
            <wp:extent cx="8115300" cy="3770630"/>
            <wp:effectExtent l="0" t="0" r="0"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16. user profile.PNG"/>
                    <pic:cNvPicPr/>
                  </pic:nvPicPr>
                  <pic:blipFill>
                    <a:blip r:embed="rId94">
                      <a:extLst>
                        <a:ext uri="{28A0092B-C50C-407E-A947-70E740481C1C}">
                          <a14:useLocalDpi xmlns:a14="http://schemas.microsoft.com/office/drawing/2010/main" val="0"/>
                        </a:ext>
                      </a:extLst>
                    </a:blip>
                    <a:stretch>
                      <a:fillRect/>
                    </a:stretch>
                  </pic:blipFill>
                  <pic:spPr>
                    <a:xfrm>
                      <a:off x="0" y="0"/>
                      <a:ext cx="8115300" cy="3770630"/>
                    </a:xfrm>
                    <a:prstGeom prst="rect">
                      <a:avLst/>
                    </a:prstGeom>
                  </pic:spPr>
                </pic:pic>
              </a:graphicData>
            </a:graphic>
          </wp:inline>
        </w:drawing>
      </w:r>
    </w:p>
    <w:p w14:paraId="70421C27" w14:textId="77777777" w:rsidR="0040475F" w:rsidRDefault="0040475F" w:rsidP="00184A11">
      <w:pPr>
        <w:keepNext/>
        <w:keepLines/>
        <w:spacing w:before="400" w:after="40" w:line="360" w:lineRule="auto"/>
        <w:rPr>
          <w:rFonts w:ascii="Times New Roman" w:eastAsia="Calibri Light" w:hAnsi="Times New Roman" w:cs="Times New Roman"/>
          <w:b/>
          <w:color w:val="1F4E79"/>
          <w:sz w:val="36"/>
        </w:rPr>
      </w:pPr>
    </w:p>
    <w:p w14:paraId="333EEA12" w14:textId="77777777" w:rsidR="0040475F" w:rsidRDefault="0040475F" w:rsidP="00184A11">
      <w:pPr>
        <w:keepNext/>
        <w:keepLines/>
        <w:spacing w:before="400" w:after="40" w:line="360" w:lineRule="auto"/>
        <w:rPr>
          <w:rFonts w:ascii="Times New Roman" w:eastAsia="Calibri Light" w:hAnsi="Times New Roman" w:cs="Times New Roman"/>
          <w:b/>
          <w:color w:val="1F4E79"/>
          <w:sz w:val="36"/>
        </w:rPr>
      </w:pPr>
    </w:p>
    <w:p w14:paraId="0FA68F95" w14:textId="77777777" w:rsidR="0040475F" w:rsidRDefault="00427969" w:rsidP="00184A11">
      <w:pPr>
        <w:keepNext/>
        <w:keepLines/>
        <w:spacing w:before="400" w:after="40" w:line="360" w:lineRule="auto"/>
        <w:rPr>
          <w:rFonts w:ascii="Times New Roman" w:eastAsia="Calibri Light" w:hAnsi="Times New Roman" w:cs="Times New Roman"/>
          <w:b/>
          <w:color w:val="1F4E79"/>
          <w:sz w:val="36"/>
        </w:rPr>
      </w:pPr>
      <w:r>
        <w:rPr>
          <w:rFonts w:ascii="Times New Roman" w:eastAsia="Calibri Light" w:hAnsi="Times New Roman" w:cs="Times New Roman"/>
          <w:b/>
          <w:noProof/>
          <w:color w:val="1F4E79"/>
          <w:sz w:val="36"/>
        </w:rPr>
        <w:lastRenderedPageBreak/>
        <w:drawing>
          <wp:inline distT="0" distB="0" distL="0" distR="0" wp14:anchorId="35C6E8D2" wp14:editId="2ADE8EAA">
            <wp:extent cx="8115300" cy="378015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17. user dashboard.PNG"/>
                    <pic:cNvPicPr/>
                  </pic:nvPicPr>
                  <pic:blipFill>
                    <a:blip r:embed="rId95">
                      <a:extLst>
                        <a:ext uri="{28A0092B-C50C-407E-A947-70E740481C1C}">
                          <a14:useLocalDpi xmlns:a14="http://schemas.microsoft.com/office/drawing/2010/main" val="0"/>
                        </a:ext>
                      </a:extLst>
                    </a:blip>
                    <a:stretch>
                      <a:fillRect/>
                    </a:stretch>
                  </pic:blipFill>
                  <pic:spPr>
                    <a:xfrm>
                      <a:off x="0" y="0"/>
                      <a:ext cx="8115300" cy="3780155"/>
                    </a:xfrm>
                    <a:prstGeom prst="rect">
                      <a:avLst/>
                    </a:prstGeom>
                  </pic:spPr>
                </pic:pic>
              </a:graphicData>
            </a:graphic>
          </wp:inline>
        </w:drawing>
      </w:r>
    </w:p>
    <w:p w14:paraId="03DEEED8" w14:textId="142AC822" w:rsidR="0040475F" w:rsidRPr="00F56A87" w:rsidRDefault="00F56A87" w:rsidP="00184A11">
      <w:pPr>
        <w:keepNext/>
        <w:keepLines/>
        <w:spacing w:before="400" w:after="40" w:line="360" w:lineRule="auto"/>
        <w:rPr>
          <w:rFonts w:ascii="Times New Roman" w:eastAsia="Calibri Light" w:hAnsi="Times New Roman" w:cs="Times New Roman"/>
          <w:bCs/>
          <w:sz w:val="24"/>
          <w:szCs w:val="16"/>
        </w:rPr>
      </w:pPr>
      <w:r>
        <w:rPr>
          <w:rFonts w:ascii="Times New Roman" w:eastAsia="Calibri Light" w:hAnsi="Times New Roman" w:cs="Times New Roman"/>
          <w:bCs/>
          <w:sz w:val="24"/>
          <w:szCs w:val="16"/>
        </w:rPr>
        <w:t xml:space="preserve">This interface </w:t>
      </w:r>
      <w:proofErr w:type="gramStart"/>
      <w:r>
        <w:rPr>
          <w:rFonts w:ascii="Times New Roman" w:eastAsia="Calibri Light" w:hAnsi="Times New Roman" w:cs="Times New Roman"/>
          <w:bCs/>
          <w:sz w:val="24"/>
          <w:szCs w:val="16"/>
        </w:rPr>
        <w:t>show</w:t>
      </w:r>
      <w:proofErr w:type="gramEnd"/>
      <w:r>
        <w:rPr>
          <w:rFonts w:ascii="Times New Roman" w:eastAsia="Calibri Light" w:hAnsi="Times New Roman" w:cs="Times New Roman"/>
          <w:bCs/>
          <w:sz w:val="24"/>
          <w:szCs w:val="16"/>
        </w:rPr>
        <w:t xml:space="preserve"> the users in details about the members of the church, number of men and women, the total amount of member in our communit</w:t>
      </w:r>
      <w:r w:rsidR="00DF03D2">
        <w:rPr>
          <w:rFonts w:ascii="Times New Roman" w:eastAsia="Calibri Light" w:hAnsi="Times New Roman" w:cs="Times New Roman"/>
          <w:bCs/>
          <w:sz w:val="24"/>
          <w:szCs w:val="16"/>
        </w:rPr>
        <w:t>y, the number of weddings.</w:t>
      </w:r>
    </w:p>
    <w:p w14:paraId="1A7D924A" w14:textId="77777777" w:rsidR="0040475F" w:rsidRDefault="0040475F" w:rsidP="00184A11">
      <w:pPr>
        <w:keepNext/>
        <w:keepLines/>
        <w:spacing w:before="400" w:after="40" w:line="360" w:lineRule="auto"/>
        <w:rPr>
          <w:rFonts w:ascii="Times New Roman" w:eastAsia="Calibri Light" w:hAnsi="Times New Roman" w:cs="Times New Roman"/>
          <w:b/>
          <w:color w:val="1F4E79"/>
          <w:sz w:val="36"/>
        </w:rPr>
      </w:pPr>
    </w:p>
    <w:p w14:paraId="5E61CEBD" w14:textId="77777777" w:rsidR="0040475F" w:rsidRDefault="00427969" w:rsidP="00184A11">
      <w:pPr>
        <w:keepNext/>
        <w:keepLines/>
        <w:spacing w:before="400" w:after="40" w:line="360" w:lineRule="auto"/>
        <w:rPr>
          <w:rFonts w:ascii="Times New Roman" w:eastAsia="Calibri Light" w:hAnsi="Times New Roman" w:cs="Times New Roman"/>
          <w:b/>
          <w:color w:val="1F4E79"/>
          <w:sz w:val="36"/>
        </w:rPr>
      </w:pPr>
      <w:r>
        <w:rPr>
          <w:rFonts w:ascii="Times New Roman" w:eastAsia="Calibri Light" w:hAnsi="Times New Roman" w:cs="Times New Roman"/>
          <w:b/>
          <w:noProof/>
          <w:color w:val="1F4E79"/>
          <w:sz w:val="36"/>
        </w:rPr>
        <w:lastRenderedPageBreak/>
        <w:drawing>
          <wp:inline distT="0" distB="0" distL="0" distR="0" wp14:anchorId="3713E973" wp14:editId="11EFA484">
            <wp:extent cx="8115300" cy="375412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18. user profile edit.PNG"/>
                    <pic:cNvPicPr/>
                  </pic:nvPicPr>
                  <pic:blipFill>
                    <a:blip r:embed="rId96">
                      <a:extLst>
                        <a:ext uri="{28A0092B-C50C-407E-A947-70E740481C1C}">
                          <a14:useLocalDpi xmlns:a14="http://schemas.microsoft.com/office/drawing/2010/main" val="0"/>
                        </a:ext>
                      </a:extLst>
                    </a:blip>
                    <a:stretch>
                      <a:fillRect/>
                    </a:stretch>
                  </pic:blipFill>
                  <pic:spPr>
                    <a:xfrm>
                      <a:off x="0" y="0"/>
                      <a:ext cx="8115300" cy="3754120"/>
                    </a:xfrm>
                    <a:prstGeom prst="rect">
                      <a:avLst/>
                    </a:prstGeom>
                  </pic:spPr>
                </pic:pic>
              </a:graphicData>
            </a:graphic>
          </wp:inline>
        </w:drawing>
      </w:r>
    </w:p>
    <w:p w14:paraId="694508CA" w14:textId="791E9C72" w:rsidR="0040475F" w:rsidRPr="003F6A01" w:rsidRDefault="003F6A01" w:rsidP="00184A11">
      <w:pPr>
        <w:keepNext/>
        <w:keepLines/>
        <w:spacing w:before="400" w:after="40" w:line="360" w:lineRule="auto"/>
        <w:rPr>
          <w:rFonts w:ascii="Times New Roman" w:eastAsia="Calibri Light" w:hAnsi="Times New Roman" w:cs="Times New Roman"/>
          <w:bCs/>
          <w:sz w:val="24"/>
          <w:szCs w:val="16"/>
        </w:rPr>
      </w:pPr>
      <w:proofErr w:type="spellStart"/>
      <w:r>
        <w:rPr>
          <w:rFonts w:ascii="Times New Roman" w:eastAsia="Calibri Light" w:hAnsi="Times New Roman" w:cs="Times New Roman"/>
          <w:bCs/>
          <w:sz w:val="24"/>
          <w:szCs w:val="16"/>
        </w:rPr>
        <w:t>Every one</w:t>
      </w:r>
      <w:proofErr w:type="spellEnd"/>
      <w:r>
        <w:rPr>
          <w:rFonts w:ascii="Times New Roman" w:eastAsia="Calibri Light" w:hAnsi="Times New Roman" w:cs="Times New Roman"/>
          <w:bCs/>
          <w:sz w:val="24"/>
          <w:szCs w:val="16"/>
        </w:rPr>
        <w:t xml:space="preserve"> can make mistake, reason why we tried to create this part. Where </w:t>
      </w:r>
      <w:proofErr w:type="gramStart"/>
      <w:r>
        <w:rPr>
          <w:rFonts w:ascii="Times New Roman" w:eastAsia="Calibri Light" w:hAnsi="Times New Roman" w:cs="Times New Roman"/>
          <w:bCs/>
          <w:sz w:val="24"/>
          <w:szCs w:val="16"/>
        </w:rPr>
        <w:t>an</w:t>
      </w:r>
      <w:proofErr w:type="gramEnd"/>
      <w:r>
        <w:rPr>
          <w:rFonts w:ascii="Times New Roman" w:eastAsia="Calibri Light" w:hAnsi="Times New Roman" w:cs="Times New Roman"/>
          <w:bCs/>
          <w:sz w:val="24"/>
          <w:szCs w:val="16"/>
        </w:rPr>
        <w:t xml:space="preserve"> user can change his or her username, and others information for his/her account. </w:t>
      </w:r>
    </w:p>
    <w:p w14:paraId="186F2F50" w14:textId="77777777" w:rsidR="0040475F" w:rsidRDefault="0040475F" w:rsidP="00184A11">
      <w:pPr>
        <w:keepNext/>
        <w:keepLines/>
        <w:spacing w:before="400" w:after="40" w:line="360" w:lineRule="auto"/>
        <w:rPr>
          <w:rFonts w:ascii="Times New Roman" w:eastAsia="Calibri Light" w:hAnsi="Times New Roman" w:cs="Times New Roman"/>
          <w:b/>
          <w:color w:val="1F4E79"/>
          <w:sz w:val="36"/>
        </w:rPr>
      </w:pPr>
    </w:p>
    <w:p w14:paraId="7C76C230" w14:textId="77777777" w:rsidR="0040475F" w:rsidRDefault="00427969" w:rsidP="00184A11">
      <w:pPr>
        <w:keepNext/>
        <w:keepLines/>
        <w:spacing w:before="400" w:after="40" w:line="360" w:lineRule="auto"/>
        <w:rPr>
          <w:rFonts w:ascii="Times New Roman" w:eastAsia="Calibri Light" w:hAnsi="Times New Roman" w:cs="Times New Roman"/>
          <w:b/>
          <w:color w:val="1F4E79"/>
          <w:sz w:val="36"/>
        </w:rPr>
      </w:pPr>
      <w:r>
        <w:rPr>
          <w:rFonts w:ascii="Times New Roman" w:eastAsia="Calibri Light" w:hAnsi="Times New Roman" w:cs="Times New Roman"/>
          <w:b/>
          <w:noProof/>
          <w:color w:val="1F4E79"/>
          <w:sz w:val="36"/>
        </w:rPr>
        <w:lastRenderedPageBreak/>
        <w:drawing>
          <wp:inline distT="0" distB="0" distL="0" distR="0" wp14:anchorId="31871739" wp14:editId="2692B32F">
            <wp:extent cx="8115300" cy="3766185"/>
            <wp:effectExtent l="0" t="0" r="0" b="571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19. user profile edit 2.PNG"/>
                    <pic:cNvPicPr/>
                  </pic:nvPicPr>
                  <pic:blipFill>
                    <a:blip r:embed="rId97">
                      <a:extLst>
                        <a:ext uri="{28A0092B-C50C-407E-A947-70E740481C1C}">
                          <a14:useLocalDpi xmlns:a14="http://schemas.microsoft.com/office/drawing/2010/main" val="0"/>
                        </a:ext>
                      </a:extLst>
                    </a:blip>
                    <a:stretch>
                      <a:fillRect/>
                    </a:stretch>
                  </pic:blipFill>
                  <pic:spPr>
                    <a:xfrm>
                      <a:off x="0" y="0"/>
                      <a:ext cx="8115300" cy="3766185"/>
                    </a:xfrm>
                    <a:prstGeom prst="rect">
                      <a:avLst/>
                    </a:prstGeom>
                  </pic:spPr>
                </pic:pic>
              </a:graphicData>
            </a:graphic>
          </wp:inline>
        </w:drawing>
      </w:r>
    </w:p>
    <w:p w14:paraId="73049921" w14:textId="7AE311F4" w:rsidR="0040475F" w:rsidRPr="00B24B0F" w:rsidRDefault="00B24B0F" w:rsidP="00184A11">
      <w:pPr>
        <w:keepNext/>
        <w:keepLines/>
        <w:spacing w:before="400" w:after="40" w:line="360" w:lineRule="auto"/>
        <w:rPr>
          <w:rFonts w:ascii="Times New Roman" w:eastAsia="Calibri Light" w:hAnsi="Times New Roman" w:cs="Times New Roman"/>
          <w:bCs/>
          <w:sz w:val="24"/>
          <w:szCs w:val="16"/>
        </w:rPr>
      </w:pPr>
      <w:r>
        <w:rPr>
          <w:rFonts w:ascii="Times New Roman" w:eastAsia="Calibri Light" w:hAnsi="Times New Roman" w:cs="Times New Roman"/>
          <w:bCs/>
          <w:sz w:val="24"/>
          <w:szCs w:val="16"/>
        </w:rPr>
        <w:t>User can change also his/her status and his/her wedding status</w:t>
      </w:r>
    </w:p>
    <w:p w14:paraId="12738432" w14:textId="77777777" w:rsidR="0040475F" w:rsidRDefault="0040475F" w:rsidP="00184A11">
      <w:pPr>
        <w:keepNext/>
        <w:keepLines/>
        <w:spacing w:before="400" w:after="40" w:line="360" w:lineRule="auto"/>
        <w:rPr>
          <w:rFonts w:ascii="Times New Roman" w:eastAsia="Calibri Light" w:hAnsi="Times New Roman" w:cs="Times New Roman"/>
          <w:b/>
          <w:color w:val="1F4E79"/>
          <w:sz w:val="36"/>
        </w:rPr>
      </w:pPr>
    </w:p>
    <w:p w14:paraId="17CA097D" w14:textId="13FE2900" w:rsidR="0040475F" w:rsidRDefault="00427969" w:rsidP="00184A11">
      <w:pPr>
        <w:keepNext/>
        <w:keepLines/>
        <w:spacing w:before="400" w:after="40" w:line="360" w:lineRule="auto"/>
        <w:rPr>
          <w:rFonts w:ascii="Times New Roman" w:eastAsia="Calibri Light" w:hAnsi="Times New Roman" w:cs="Times New Roman"/>
          <w:b/>
          <w:color w:val="1F4E79"/>
          <w:sz w:val="36"/>
        </w:rPr>
      </w:pPr>
      <w:r>
        <w:rPr>
          <w:rFonts w:ascii="Times New Roman" w:eastAsia="Calibri Light" w:hAnsi="Times New Roman" w:cs="Times New Roman"/>
          <w:b/>
          <w:noProof/>
          <w:color w:val="1F4E79"/>
          <w:sz w:val="36"/>
        </w:rPr>
        <w:lastRenderedPageBreak/>
        <w:drawing>
          <wp:inline distT="0" distB="0" distL="0" distR="0" wp14:anchorId="64F0E4DE" wp14:editId="174ECD00">
            <wp:extent cx="8115300" cy="3774440"/>
            <wp:effectExtent l="0" t="0" r="6350" b="508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20. user profile reminding of the target of christian.PNG"/>
                    <pic:cNvPicPr/>
                  </pic:nvPicPr>
                  <pic:blipFill>
                    <a:blip r:embed="rId98">
                      <a:extLst>
                        <a:ext uri="{28A0092B-C50C-407E-A947-70E740481C1C}">
                          <a14:useLocalDpi xmlns:a14="http://schemas.microsoft.com/office/drawing/2010/main" val="0"/>
                        </a:ext>
                      </a:extLst>
                    </a:blip>
                    <a:stretch>
                      <a:fillRect/>
                    </a:stretch>
                  </pic:blipFill>
                  <pic:spPr>
                    <a:xfrm>
                      <a:off x="0" y="0"/>
                      <a:ext cx="8115300" cy="3774440"/>
                    </a:xfrm>
                    <a:prstGeom prst="rect">
                      <a:avLst/>
                    </a:prstGeom>
                  </pic:spPr>
                </pic:pic>
              </a:graphicData>
            </a:graphic>
          </wp:inline>
        </w:drawing>
      </w:r>
    </w:p>
    <w:p w14:paraId="1877A55E" w14:textId="17D32761" w:rsidR="00FA4B0E" w:rsidRPr="00FA4B0E" w:rsidRDefault="00FA4B0E" w:rsidP="00184A11">
      <w:pPr>
        <w:keepNext/>
        <w:keepLines/>
        <w:spacing w:before="400" w:after="40" w:line="360" w:lineRule="auto"/>
        <w:rPr>
          <w:rFonts w:ascii="Times New Roman" w:eastAsia="Calibri Light" w:hAnsi="Times New Roman" w:cs="Times New Roman"/>
          <w:bCs/>
          <w:sz w:val="24"/>
          <w:szCs w:val="16"/>
        </w:rPr>
      </w:pPr>
      <w:r>
        <w:rPr>
          <w:rFonts w:ascii="Times New Roman" w:eastAsia="Calibri Light" w:hAnsi="Times New Roman" w:cs="Times New Roman"/>
          <w:bCs/>
          <w:sz w:val="24"/>
          <w:szCs w:val="16"/>
        </w:rPr>
        <w:t xml:space="preserve">This interface </w:t>
      </w:r>
      <w:r w:rsidR="00FE6AEE">
        <w:rPr>
          <w:rFonts w:ascii="Times New Roman" w:eastAsia="Calibri Light" w:hAnsi="Times New Roman" w:cs="Times New Roman"/>
          <w:bCs/>
          <w:sz w:val="24"/>
          <w:szCs w:val="16"/>
        </w:rPr>
        <w:t>shows</w:t>
      </w:r>
      <w:r>
        <w:rPr>
          <w:rFonts w:ascii="Times New Roman" w:eastAsia="Calibri Light" w:hAnsi="Times New Roman" w:cs="Times New Roman"/>
          <w:bCs/>
          <w:sz w:val="24"/>
          <w:szCs w:val="16"/>
        </w:rPr>
        <w:t xml:space="preserve"> or display our last video uploaded on </w:t>
      </w:r>
      <w:r w:rsidR="00FE6AEE">
        <w:rPr>
          <w:rFonts w:ascii="Times New Roman" w:eastAsia="Calibri Light" w:hAnsi="Times New Roman" w:cs="Times New Roman"/>
          <w:bCs/>
          <w:sz w:val="24"/>
          <w:szCs w:val="16"/>
        </w:rPr>
        <w:t>YouTube</w:t>
      </w:r>
      <w:r>
        <w:rPr>
          <w:rFonts w:ascii="Times New Roman" w:eastAsia="Calibri Light" w:hAnsi="Times New Roman" w:cs="Times New Roman"/>
          <w:bCs/>
          <w:sz w:val="24"/>
          <w:szCs w:val="16"/>
        </w:rPr>
        <w:t xml:space="preserve"> channel</w:t>
      </w:r>
      <w:r w:rsidR="00A6307A">
        <w:rPr>
          <w:rFonts w:ascii="Times New Roman" w:eastAsia="Calibri Light" w:hAnsi="Times New Roman" w:cs="Times New Roman"/>
          <w:bCs/>
          <w:sz w:val="24"/>
          <w:szCs w:val="16"/>
        </w:rPr>
        <w:t xml:space="preserve">. It can </w:t>
      </w:r>
      <w:r w:rsidR="00FE6AEE">
        <w:rPr>
          <w:rFonts w:ascii="Times New Roman" w:eastAsia="Calibri Light" w:hAnsi="Times New Roman" w:cs="Times New Roman"/>
          <w:bCs/>
          <w:sz w:val="24"/>
          <w:szCs w:val="16"/>
        </w:rPr>
        <w:t xml:space="preserve">be </w:t>
      </w:r>
      <w:r w:rsidR="00A6307A">
        <w:rPr>
          <w:rFonts w:ascii="Times New Roman" w:eastAsia="Calibri Light" w:hAnsi="Times New Roman" w:cs="Times New Roman"/>
          <w:bCs/>
          <w:sz w:val="24"/>
          <w:szCs w:val="16"/>
        </w:rPr>
        <w:t xml:space="preserve">preaching, or new, info, </w:t>
      </w:r>
      <w:r w:rsidR="00FE6AEE">
        <w:rPr>
          <w:rFonts w:ascii="Times New Roman" w:eastAsia="Calibri Light" w:hAnsi="Times New Roman" w:cs="Times New Roman"/>
          <w:bCs/>
          <w:sz w:val="24"/>
          <w:szCs w:val="16"/>
        </w:rPr>
        <w:t>programs</w:t>
      </w:r>
      <w:r w:rsidR="00A6307A">
        <w:rPr>
          <w:rFonts w:ascii="Times New Roman" w:eastAsia="Calibri Light" w:hAnsi="Times New Roman" w:cs="Times New Roman"/>
          <w:bCs/>
          <w:sz w:val="24"/>
          <w:szCs w:val="16"/>
        </w:rPr>
        <w:t xml:space="preserve"> but the last one</w:t>
      </w:r>
    </w:p>
    <w:p w14:paraId="3CDACDE3" w14:textId="77777777" w:rsidR="0040475F" w:rsidRDefault="0040475F" w:rsidP="00184A11">
      <w:pPr>
        <w:keepNext/>
        <w:keepLines/>
        <w:spacing w:before="400" w:after="40" w:line="360" w:lineRule="auto"/>
        <w:rPr>
          <w:rFonts w:ascii="Times New Roman" w:eastAsia="Calibri Light" w:hAnsi="Times New Roman" w:cs="Times New Roman"/>
          <w:b/>
          <w:color w:val="1F4E79"/>
          <w:sz w:val="36"/>
        </w:rPr>
      </w:pPr>
    </w:p>
    <w:p w14:paraId="31195043" w14:textId="77777777" w:rsidR="00CC4EA5" w:rsidRDefault="00CC4EA5" w:rsidP="00184A11">
      <w:pPr>
        <w:keepNext/>
        <w:keepLines/>
        <w:spacing w:before="40" w:after="0" w:line="360" w:lineRule="auto"/>
        <w:rPr>
          <w:rFonts w:ascii="Times New Roman" w:eastAsia="Calibri Light" w:hAnsi="Times New Roman" w:cs="Times New Roman"/>
          <w:b/>
          <w:color w:val="1F4E79"/>
          <w:sz w:val="36"/>
        </w:rPr>
      </w:pPr>
    </w:p>
    <w:p w14:paraId="3328E92A" w14:textId="77777777" w:rsidR="00CC4EA5" w:rsidRDefault="00CC4EA5" w:rsidP="00184A11">
      <w:pPr>
        <w:keepNext/>
        <w:keepLines/>
        <w:spacing w:before="40" w:after="0" w:line="360" w:lineRule="auto"/>
        <w:rPr>
          <w:rFonts w:ascii="Times New Roman" w:eastAsia="Calibri Light" w:hAnsi="Times New Roman" w:cs="Times New Roman"/>
          <w:b/>
          <w:color w:val="1F4E79"/>
          <w:sz w:val="36"/>
        </w:rPr>
      </w:pPr>
    </w:p>
    <w:p w14:paraId="4385CD65" w14:textId="77777777" w:rsidR="00CC4EA5" w:rsidRDefault="00CC4EA5" w:rsidP="00184A11">
      <w:pPr>
        <w:keepNext/>
        <w:keepLines/>
        <w:spacing w:before="40" w:after="0" w:line="360" w:lineRule="auto"/>
        <w:rPr>
          <w:rFonts w:ascii="Times New Roman" w:eastAsia="Calibri Light" w:hAnsi="Times New Roman" w:cs="Times New Roman"/>
          <w:b/>
          <w:color w:val="1F4E79"/>
          <w:sz w:val="36"/>
        </w:rPr>
      </w:pPr>
    </w:p>
    <w:p w14:paraId="7F256D0F" w14:textId="77777777" w:rsidR="00CC4EA5" w:rsidRDefault="00CC4EA5" w:rsidP="00184A11">
      <w:pPr>
        <w:keepNext/>
        <w:keepLines/>
        <w:spacing w:before="40" w:after="0" w:line="360" w:lineRule="auto"/>
        <w:rPr>
          <w:rFonts w:ascii="Times New Roman" w:eastAsia="Calibri Light" w:hAnsi="Times New Roman" w:cs="Times New Roman"/>
          <w:b/>
          <w:color w:val="1F4E79"/>
          <w:sz w:val="36"/>
        </w:rPr>
      </w:pPr>
    </w:p>
    <w:p w14:paraId="59D5E2B1" w14:textId="77777777" w:rsidR="00CC4EA5" w:rsidRDefault="00CC4EA5" w:rsidP="00184A11">
      <w:pPr>
        <w:keepNext/>
        <w:keepLines/>
        <w:spacing w:before="40" w:after="0" w:line="360" w:lineRule="auto"/>
        <w:rPr>
          <w:rFonts w:ascii="Times New Roman" w:eastAsia="Calibri Light" w:hAnsi="Times New Roman" w:cs="Times New Roman"/>
          <w:b/>
          <w:color w:val="1F4E79"/>
          <w:sz w:val="36"/>
        </w:rPr>
      </w:pPr>
    </w:p>
    <w:p w14:paraId="7D667F15" w14:textId="77777777" w:rsidR="00CC4EA5" w:rsidRDefault="00CC4EA5" w:rsidP="00184A11">
      <w:pPr>
        <w:keepNext/>
        <w:keepLines/>
        <w:spacing w:before="40" w:after="0" w:line="360" w:lineRule="auto"/>
        <w:rPr>
          <w:rFonts w:ascii="Times New Roman" w:eastAsia="Calibri Light" w:hAnsi="Times New Roman" w:cs="Times New Roman"/>
          <w:b/>
          <w:color w:val="1F4E79"/>
          <w:sz w:val="36"/>
        </w:rPr>
      </w:pPr>
    </w:p>
    <w:p w14:paraId="60264036" w14:textId="77777777" w:rsidR="00CC4EA5" w:rsidRDefault="00CC4EA5" w:rsidP="00184A11">
      <w:pPr>
        <w:keepNext/>
        <w:keepLines/>
        <w:spacing w:before="40" w:after="0" w:line="360" w:lineRule="auto"/>
        <w:rPr>
          <w:rFonts w:ascii="Times New Roman" w:eastAsia="Calibri Light" w:hAnsi="Times New Roman" w:cs="Times New Roman"/>
          <w:b/>
          <w:color w:val="1F4E79"/>
          <w:sz w:val="36"/>
        </w:rPr>
      </w:pPr>
    </w:p>
    <w:p w14:paraId="367A53ED" w14:textId="77777777" w:rsidR="00CC4EA5" w:rsidRDefault="00CC4EA5" w:rsidP="00184A11">
      <w:pPr>
        <w:keepNext/>
        <w:keepLines/>
        <w:spacing w:before="40" w:after="0" w:line="360" w:lineRule="auto"/>
        <w:rPr>
          <w:rFonts w:ascii="Times New Roman" w:eastAsia="Calibri Light" w:hAnsi="Times New Roman" w:cs="Times New Roman"/>
          <w:b/>
          <w:color w:val="1F4E79"/>
          <w:sz w:val="36"/>
        </w:rPr>
      </w:pPr>
    </w:p>
    <w:p w14:paraId="0DF26BB0" w14:textId="77777777" w:rsidR="00CC4EA5" w:rsidRDefault="00CC4EA5" w:rsidP="00184A11">
      <w:pPr>
        <w:keepNext/>
        <w:keepLines/>
        <w:spacing w:before="40" w:after="0" w:line="360" w:lineRule="auto"/>
        <w:rPr>
          <w:rFonts w:ascii="Times New Roman" w:eastAsia="Calibri Light" w:hAnsi="Times New Roman" w:cs="Times New Roman"/>
          <w:b/>
          <w:color w:val="1F4E79"/>
          <w:sz w:val="36"/>
        </w:rPr>
      </w:pPr>
    </w:p>
    <w:p w14:paraId="281A0872" w14:textId="77777777" w:rsidR="00CC4EA5" w:rsidRDefault="00CC4EA5" w:rsidP="00184A11">
      <w:pPr>
        <w:keepNext/>
        <w:keepLines/>
        <w:spacing w:before="40" w:after="0" w:line="360" w:lineRule="auto"/>
        <w:rPr>
          <w:rFonts w:ascii="Times New Roman" w:eastAsia="Calibri Light" w:hAnsi="Times New Roman" w:cs="Times New Roman"/>
          <w:b/>
          <w:color w:val="1F4E79"/>
          <w:sz w:val="36"/>
        </w:rPr>
      </w:pPr>
    </w:p>
    <w:p w14:paraId="09C2B829" w14:textId="77777777" w:rsidR="00CC4EA5" w:rsidRDefault="00CC4EA5" w:rsidP="00184A11">
      <w:pPr>
        <w:keepNext/>
        <w:keepLines/>
        <w:spacing w:before="40" w:after="0" w:line="360" w:lineRule="auto"/>
        <w:rPr>
          <w:rFonts w:ascii="Times New Roman" w:eastAsia="Calibri Light" w:hAnsi="Times New Roman" w:cs="Times New Roman"/>
          <w:b/>
          <w:color w:val="1F4E79"/>
          <w:sz w:val="36"/>
        </w:rPr>
      </w:pPr>
    </w:p>
    <w:p w14:paraId="0E1FBFF5" w14:textId="77777777" w:rsidR="00CC4EA5" w:rsidRDefault="00CC4EA5" w:rsidP="00184A11">
      <w:pPr>
        <w:keepNext/>
        <w:keepLines/>
        <w:spacing w:before="40" w:after="0" w:line="360" w:lineRule="auto"/>
        <w:rPr>
          <w:rFonts w:ascii="Times New Roman" w:eastAsia="Calibri Light" w:hAnsi="Times New Roman" w:cs="Times New Roman"/>
          <w:b/>
          <w:color w:val="1F4E79"/>
          <w:sz w:val="36"/>
        </w:rPr>
      </w:pPr>
    </w:p>
    <w:p w14:paraId="1FFDF62B" w14:textId="77777777" w:rsidR="00F56A87" w:rsidRDefault="00F56A87" w:rsidP="00184A11">
      <w:pPr>
        <w:keepNext/>
        <w:keepLines/>
        <w:spacing w:before="40" w:after="0" w:line="360" w:lineRule="auto"/>
        <w:rPr>
          <w:rFonts w:ascii="Times New Roman" w:eastAsia="Times New Roman" w:hAnsi="Times New Roman" w:cs="Times New Roman"/>
          <w:b/>
          <w:color w:val="2E74B5"/>
          <w:sz w:val="24"/>
        </w:rPr>
      </w:pPr>
    </w:p>
    <w:p w14:paraId="7444312D" w14:textId="77777777" w:rsidR="00F56A87" w:rsidRDefault="00F56A87" w:rsidP="00184A11">
      <w:pPr>
        <w:keepNext/>
        <w:keepLines/>
        <w:spacing w:before="40" w:after="0" w:line="360" w:lineRule="auto"/>
        <w:rPr>
          <w:rFonts w:ascii="Times New Roman" w:eastAsia="Times New Roman" w:hAnsi="Times New Roman" w:cs="Times New Roman"/>
          <w:b/>
          <w:color w:val="2E74B5"/>
          <w:sz w:val="24"/>
        </w:rPr>
      </w:pPr>
    </w:p>
    <w:p w14:paraId="0E3F88BC" w14:textId="77777777" w:rsidR="00F56A87" w:rsidRDefault="00F56A87" w:rsidP="00184A11">
      <w:pPr>
        <w:keepNext/>
        <w:keepLines/>
        <w:spacing w:before="40" w:after="0" w:line="360" w:lineRule="auto"/>
        <w:rPr>
          <w:rFonts w:ascii="Times New Roman" w:eastAsia="Times New Roman" w:hAnsi="Times New Roman" w:cs="Times New Roman"/>
          <w:b/>
          <w:color w:val="2E74B5"/>
          <w:sz w:val="24"/>
        </w:rPr>
      </w:pPr>
    </w:p>
    <w:p w14:paraId="7313E348" w14:textId="771F7E5C" w:rsidR="000D6FB9" w:rsidRPr="009B6BD1" w:rsidRDefault="00056D37" w:rsidP="00184A11">
      <w:pPr>
        <w:keepNext/>
        <w:keepLines/>
        <w:spacing w:before="40" w:after="0" w:line="360" w:lineRule="auto"/>
        <w:rPr>
          <w:rFonts w:ascii="Times New Roman" w:eastAsia="Times New Roman" w:hAnsi="Times New Roman" w:cs="Times New Roman"/>
          <w:b/>
          <w:color w:val="2E74B5"/>
          <w:sz w:val="24"/>
        </w:rPr>
      </w:pPr>
      <w:r w:rsidRPr="009B6BD1">
        <w:rPr>
          <w:rFonts w:ascii="Times New Roman" w:eastAsia="Times New Roman" w:hAnsi="Times New Roman" w:cs="Times New Roman"/>
          <w:b/>
          <w:color w:val="2E74B5"/>
          <w:sz w:val="24"/>
        </w:rPr>
        <w:t>5.1 CONCLUSION</w:t>
      </w:r>
    </w:p>
    <w:p w14:paraId="5D0333B8" w14:textId="77777777" w:rsidR="000D6FB9" w:rsidRPr="009B6BD1" w:rsidRDefault="00056D37" w:rsidP="00184A11">
      <w:pPr>
        <w:keepNext/>
        <w:keepLines/>
        <w:spacing w:before="40" w:after="0" w:line="360" w:lineRule="auto"/>
        <w:rPr>
          <w:rFonts w:ascii="Times New Roman" w:eastAsia="Times New Roman" w:hAnsi="Times New Roman" w:cs="Times New Roman"/>
          <w:b/>
          <w:color w:val="2E74B5"/>
          <w:sz w:val="24"/>
        </w:rPr>
      </w:pPr>
      <w:r w:rsidRPr="009B6BD1">
        <w:rPr>
          <w:rFonts w:ascii="Times New Roman" w:eastAsia="Times New Roman" w:hAnsi="Times New Roman" w:cs="Times New Roman"/>
          <w:b/>
          <w:color w:val="2E74B5"/>
          <w:sz w:val="24"/>
        </w:rPr>
        <w:t>5.2 RECOMMENDATIONS</w:t>
      </w:r>
    </w:p>
    <w:p w14:paraId="5EE40FB4" w14:textId="77777777" w:rsidR="000D6FB9" w:rsidRPr="009B6BD1" w:rsidRDefault="00056D37" w:rsidP="00184A11">
      <w:pPr>
        <w:spacing w:before="240" w:line="360" w:lineRule="auto"/>
        <w:rPr>
          <w:rFonts w:ascii="Times New Roman" w:eastAsia="Times New Roman" w:hAnsi="Times New Roman" w:cs="Times New Roman"/>
          <w:sz w:val="24"/>
        </w:rPr>
      </w:pPr>
      <w:r w:rsidRPr="009B6BD1">
        <w:rPr>
          <w:rFonts w:ascii="Times New Roman" w:eastAsia="Times New Roman" w:hAnsi="Times New Roman" w:cs="Times New Roman"/>
          <w:sz w:val="24"/>
        </w:rPr>
        <w:t xml:space="preserve">For improvement of this work, we would like to give some recommendations. Our first recommendation of this work is to researchers especially for ones of Kigali Independent University/ Gisenyi campus, for improving by using more tools for interactions between the client and the seller and to take this as a starting point of them research. </w:t>
      </w:r>
    </w:p>
    <w:p w14:paraId="6E3B61E0" w14:textId="77777777" w:rsidR="000D6FB9" w:rsidRPr="009B6BD1" w:rsidRDefault="00056D37" w:rsidP="00184A11">
      <w:pPr>
        <w:keepNext/>
        <w:keepLines/>
        <w:spacing w:before="40" w:after="0" w:line="360" w:lineRule="auto"/>
        <w:rPr>
          <w:rFonts w:ascii="Times New Roman" w:eastAsia="Times New Roman" w:hAnsi="Times New Roman" w:cs="Times New Roman"/>
          <w:b/>
          <w:color w:val="2E74B5"/>
          <w:sz w:val="24"/>
        </w:rPr>
      </w:pPr>
      <w:r w:rsidRPr="009B6BD1">
        <w:rPr>
          <w:rFonts w:ascii="Times New Roman" w:eastAsia="Times New Roman" w:hAnsi="Times New Roman" w:cs="Times New Roman"/>
          <w:b/>
          <w:color w:val="2E74B5"/>
          <w:sz w:val="24"/>
        </w:rPr>
        <w:lastRenderedPageBreak/>
        <w:t>5.3. FUTURE WORK</w:t>
      </w:r>
    </w:p>
    <w:p w14:paraId="7726C762" w14:textId="173E0F7B" w:rsidR="000D6FB9" w:rsidRDefault="000D6FB9" w:rsidP="00184A11">
      <w:pPr>
        <w:keepNext/>
        <w:keepLines/>
        <w:spacing w:before="400" w:after="40" w:line="360" w:lineRule="auto"/>
        <w:rPr>
          <w:rFonts w:ascii="Times New Roman" w:eastAsia="Times New Roman" w:hAnsi="Times New Roman" w:cs="Times New Roman"/>
          <w:b/>
          <w:sz w:val="28"/>
        </w:rPr>
      </w:pPr>
    </w:p>
    <w:p w14:paraId="42E4B2C2" w14:textId="5AAA847B" w:rsidR="00CA0E3B" w:rsidRDefault="00CA0E3B" w:rsidP="00184A11">
      <w:pPr>
        <w:keepNext/>
        <w:keepLines/>
        <w:spacing w:before="400" w:after="40" w:line="360" w:lineRule="auto"/>
        <w:rPr>
          <w:rFonts w:ascii="Times New Roman" w:eastAsia="Times New Roman" w:hAnsi="Times New Roman" w:cs="Times New Roman"/>
          <w:b/>
          <w:sz w:val="28"/>
        </w:rPr>
      </w:pPr>
    </w:p>
    <w:p w14:paraId="5AA951E0" w14:textId="2CB6ED7F" w:rsidR="00CA0E3B" w:rsidRDefault="00CA0E3B" w:rsidP="00184A11">
      <w:pPr>
        <w:keepNext/>
        <w:keepLines/>
        <w:spacing w:before="400" w:after="40" w:line="360" w:lineRule="auto"/>
        <w:rPr>
          <w:rFonts w:ascii="Times New Roman" w:eastAsia="Times New Roman" w:hAnsi="Times New Roman" w:cs="Times New Roman"/>
          <w:b/>
          <w:sz w:val="28"/>
        </w:rPr>
      </w:pPr>
    </w:p>
    <w:p w14:paraId="00C1E2EE" w14:textId="292B6402" w:rsidR="00CA0E3B" w:rsidRDefault="00CA0E3B" w:rsidP="00184A11">
      <w:pPr>
        <w:keepNext/>
        <w:keepLines/>
        <w:spacing w:before="400" w:after="40" w:line="360" w:lineRule="auto"/>
        <w:rPr>
          <w:rFonts w:ascii="Times New Roman" w:eastAsia="Times New Roman" w:hAnsi="Times New Roman" w:cs="Times New Roman"/>
          <w:b/>
          <w:sz w:val="28"/>
        </w:rPr>
      </w:pPr>
    </w:p>
    <w:p w14:paraId="00A86644" w14:textId="5767ECE5" w:rsidR="00CA0E3B" w:rsidRDefault="00CA0E3B" w:rsidP="00184A11">
      <w:pPr>
        <w:keepNext/>
        <w:keepLines/>
        <w:spacing w:before="400" w:after="40" w:line="360" w:lineRule="auto"/>
        <w:rPr>
          <w:rFonts w:ascii="Times New Roman" w:eastAsia="Times New Roman" w:hAnsi="Times New Roman" w:cs="Times New Roman"/>
          <w:b/>
          <w:sz w:val="28"/>
        </w:rPr>
      </w:pPr>
    </w:p>
    <w:p w14:paraId="48F7F980" w14:textId="6C2B8B33" w:rsidR="00CA0E3B" w:rsidRDefault="00CA0E3B" w:rsidP="00184A11">
      <w:pPr>
        <w:keepNext/>
        <w:keepLines/>
        <w:spacing w:before="400" w:after="40" w:line="360" w:lineRule="auto"/>
        <w:rPr>
          <w:rFonts w:ascii="Times New Roman" w:eastAsia="Times New Roman" w:hAnsi="Times New Roman" w:cs="Times New Roman"/>
          <w:b/>
          <w:sz w:val="28"/>
        </w:rPr>
      </w:pPr>
    </w:p>
    <w:p w14:paraId="5D880C5A" w14:textId="474EB708" w:rsidR="00CA0E3B" w:rsidRDefault="00CA0E3B" w:rsidP="00184A11">
      <w:pPr>
        <w:keepNext/>
        <w:keepLines/>
        <w:spacing w:before="400" w:after="40" w:line="360" w:lineRule="auto"/>
        <w:rPr>
          <w:rFonts w:ascii="Times New Roman" w:eastAsia="Times New Roman" w:hAnsi="Times New Roman" w:cs="Times New Roman"/>
          <w:b/>
          <w:sz w:val="28"/>
        </w:rPr>
      </w:pPr>
    </w:p>
    <w:p w14:paraId="31D07BAF" w14:textId="2625B0E2" w:rsidR="00CA0E3B" w:rsidRDefault="00CA0E3B" w:rsidP="00184A11">
      <w:pPr>
        <w:keepNext/>
        <w:keepLines/>
        <w:spacing w:before="400" w:after="40" w:line="360" w:lineRule="auto"/>
        <w:rPr>
          <w:rFonts w:ascii="Times New Roman" w:eastAsia="Times New Roman" w:hAnsi="Times New Roman" w:cs="Times New Roman"/>
          <w:b/>
          <w:sz w:val="28"/>
        </w:rPr>
      </w:pPr>
    </w:p>
    <w:p w14:paraId="0EFF8C72" w14:textId="7CBBA9AF" w:rsidR="00CA0E3B" w:rsidRDefault="00CA0E3B" w:rsidP="00184A11">
      <w:pPr>
        <w:keepNext/>
        <w:keepLines/>
        <w:spacing w:before="400" w:after="40" w:line="360" w:lineRule="auto"/>
        <w:rPr>
          <w:rFonts w:ascii="Times New Roman" w:eastAsia="Times New Roman" w:hAnsi="Times New Roman" w:cs="Times New Roman"/>
          <w:b/>
          <w:sz w:val="28"/>
        </w:rPr>
      </w:pPr>
    </w:p>
    <w:p w14:paraId="46698839" w14:textId="48ABB8C8" w:rsidR="00CA0E3B" w:rsidRDefault="00BA3D55" w:rsidP="00184A11">
      <w:pPr>
        <w:keepNext/>
        <w:keepLines/>
        <w:spacing w:before="400" w:after="40" w:line="360" w:lineRule="auto"/>
        <w:rPr>
          <w:rFonts w:ascii="Times New Roman" w:eastAsia="Times New Roman" w:hAnsi="Times New Roman" w:cs="Times New Roman"/>
          <w:b/>
          <w:sz w:val="28"/>
        </w:rPr>
      </w:pPr>
      <w:r>
        <w:rPr>
          <w:rFonts w:ascii="Times New Roman" w:eastAsia="Times New Roman" w:hAnsi="Times New Roman" w:cs="Times New Roman"/>
          <w:b/>
          <w:sz w:val="28"/>
        </w:rPr>
        <w:t xml:space="preserve">   </w:t>
      </w:r>
    </w:p>
    <w:p w14:paraId="49AF60C5" w14:textId="6820543C" w:rsidR="00CA0E3B" w:rsidRDefault="00CA0E3B" w:rsidP="00184A11">
      <w:pPr>
        <w:keepNext/>
        <w:keepLines/>
        <w:spacing w:before="400" w:after="40" w:line="360" w:lineRule="auto"/>
        <w:rPr>
          <w:rFonts w:ascii="Times New Roman" w:eastAsia="Times New Roman" w:hAnsi="Times New Roman" w:cs="Times New Roman"/>
          <w:b/>
          <w:sz w:val="28"/>
        </w:rPr>
      </w:pPr>
    </w:p>
    <w:p w14:paraId="3B4C6680" w14:textId="77777777" w:rsidR="00CA0E3B" w:rsidRPr="009B6BD1" w:rsidRDefault="00CA0E3B" w:rsidP="00184A11">
      <w:pPr>
        <w:keepNext/>
        <w:keepLines/>
        <w:spacing w:before="400" w:after="40" w:line="360" w:lineRule="auto"/>
        <w:rPr>
          <w:rFonts w:ascii="Times New Roman" w:eastAsia="Times New Roman" w:hAnsi="Times New Roman" w:cs="Times New Roman"/>
          <w:b/>
          <w:sz w:val="28"/>
        </w:rPr>
      </w:pPr>
    </w:p>
    <w:sectPr w:rsidR="00CA0E3B" w:rsidRPr="009B6BD1" w:rsidSect="00D04C3F">
      <w:pgSz w:w="15840" w:h="12240" w:orient="landscape"/>
      <w:pgMar w:top="180" w:right="1440" w:bottom="1440" w:left="16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36ECF73" w14:textId="77777777" w:rsidR="003C366D" w:rsidRDefault="003C366D" w:rsidP="00513A41">
      <w:pPr>
        <w:spacing w:after="0" w:line="240" w:lineRule="auto"/>
      </w:pPr>
      <w:r>
        <w:separator/>
      </w:r>
    </w:p>
  </w:endnote>
  <w:endnote w:type="continuationSeparator" w:id="0">
    <w:p w14:paraId="7BDBBFE6" w14:textId="77777777" w:rsidR="003C366D" w:rsidRDefault="003C366D" w:rsidP="00513A4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D284BAE" w14:textId="77777777" w:rsidR="003C366D" w:rsidRDefault="003C366D" w:rsidP="00513A41">
      <w:pPr>
        <w:spacing w:after="0" w:line="240" w:lineRule="auto"/>
      </w:pPr>
      <w:r>
        <w:separator/>
      </w:r>
    </w:p>
  </w:footnote>
  <w:footnote w:type="continuationSeparator" w:id="0">
    <w:p w14:paraId="64D38964" w14:textId="77777777" w:rsidR="003C366D" w:rsidRDefault="003C366D" w:rsidP="00513A4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8217B14"/>
    <w:multiLevelType w:val="hybridMultilevel"/>
    <w:tmpl w:val="1862A6FA"/>
    <w:lvl w:ilvl="0" w:tplc="0409000B">
      <w:start w:val="1"/>
      <w:numFmt w:val="bullet"/>
      <w:lvlText w:val=""/>
      <w:lvlJc w:val="left"/>
      <w:pPr>
        <w:ind w:left="780" w:hanging="360"/>
      </w:pPr>
      <w:rPr>
        <w:rFonts w:ascii="Wingdings" w:hAnsi="Wingdings"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 w15:restartNumberingAfterBreak="0">
    <w:nsid w:val="10F66F9A"/>
    <w:multiLevelType w:val="multilevel"/>
    <w:tmpl w:val="48CE91C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15:restartNumberingAfterBreak="0">
    <w:nsid w:val="265C4CE7"/>
    <w:multiLevelType w:val="multilevel"/>
    <w:tmpl w:val="D95ADB2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15:restartNumberingAfterBreak="0">
    <w:nsid w:val="2D3502D6"/>
    <w:multiLevelType w:val="hybridMultilevel"/>
    <w:tmpl w:val="DB0C1A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0527DBC"/>
    <w:multiLevelType w:val="multilevel"/>
    <w:tmpl w:val="D5580D8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15:restartNumberingAfterBreak="0">
    <w:nsid w:val="31F255D4"/>
    <w:multiLevelType w:val="multilevel"/>
    <w:tmpl w:val="CBCCF78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15:restartNumberingAfterBreak="0">
    <w:nsid w:val="34665A41"/>
    <w:multiLevelType w:val="multilevel"/>
    <w:tmpl w:val="5EC4FD6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 w15:restartNumberingAfterBreak="0">
    <w:nsid w:val="35DE337C"/>
    <w:multiLevelType w:val="multilevel"/>
    <w:tmpl w:val="B20AD4B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 w15:restartNumberingAfterBreak="0">
    <w:nsid w:val="39B52107"/>
    <w:multiLevelType w:val="hybridMultilevel"/>
    <w:tmpl w:val="0B702A2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C6C4473"/>
    <w:multiLevelType w:val="multilevel"/>
    <w:tmpl w:val="77BCF14E"/>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0" w15:restartNumberingAfterBreak="0">
    <w:nsid w:val="401D61E4"/>
    <w:multiLevelType w:val="multilevel"/>
    <w:tmpl w:val="4FA4A3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40391DE1"/>
    <w:multiLevelType w:val="hybridMultilevel"/>
    <w:tmpl w:val="DC6226DE"/>
    <w:lvl w:ilvl="0" w:tplc="0409000B">
      <w:start w:val="2"/>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4BA4561"/>
    <w:multiLevelType w:val="multilevel"/>
    <w:tmpl w:val="B2026E98"/>
    <w:lvl w:ilvl="0">
      <w:start w:val="1"/>
      <w:numFmt w:val="decimal"/>
      <w:lvlText w:val="%1"/>
      <w:lvlJc w:val="left"/>
      <w:pPr>
        <w:ind w:left="480" w:hanging="480"/>
      </w:pPr>
      <w:rPr>
        <w:rFonts w:hint="default"/>
      </w:rPr>
    </w:lvl>
    <w:lvl w:ilvl="1">
      <w:start w:val="6"/>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4ACF3D59"/>
    <w:multiLevelType w:val="multilevel"/>
    <w:tmpl w:val="A15016C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 w15:restartNumberingAfterBreak="0">
    <w:nsid w:val="4FE132D7"/>
    <w:multiLevelType w:val="multilevel"/>
    <w:tmpl w:val="4C62C3E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 w15:restartNumberingAfterBreak="0">
    <w:nsid w:val="519C2528"/>
    <w:multiLevelType w:val="multilevel"/>
    <w:tmpl w:val="3F200E9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 w15:restartNumberingAfterBreak="0">
    <w:nsid w:val="519D3501"/>
    <w:multiLevelType w:val="multilevel"/>
    <w:tmpl w:val="70BA21A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 w15:restartNumberingAfterBreak="0">
    <w:nsid w:val="525D030D"/>
    <w:multiLevelType w:val="multilevel"/>
    <w:tmpl w:val="7CC8AAB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 w15:restartNumberingAfterBreak="0">
    <w:nsid w:val="5990353D"/>
    <w:multiLevelType w:val="multilevel"/>
    <w:tmpl w:val="5A56099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 w15:restartNumberingAfterBreak="0">
    <w:nsid w:val="5D0851C2"/>
    <w:multiLevelType w:val="hybridMultilevel"/>
    <w:tmpl w:val="45D690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343422B"/>
    <w:multiLevelType w:val="multilevel"/>
    <w:tmpl w:val="5FA2590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 w15:restartNumberingAfterBreak="0">
    <w:nsid w:val="65124047"/>
    <w:multiLevelType w:val="multilevel"/>
    <w:tmpl w:val="4992C7C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 w15:restartNumberingAfterBreak="0">
    <w:nsid w:val="679224FD"/>
    <w:multiLevelType w:val="multilevel"/>
    <w:tmpl w:val="7D96561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 w15:restartNumberingAfterBreak="0">
    <w:nsid w:val="68183B6E"/>
    <w:multiLevelType w:val="multilevel"/>
    <w:tmpl w:val="7B60997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 w15:restartNumberingAfterBreak="0">
    <w:nsid w:val="68387A63"/>
    <w:multiLevelType w:val="multilevel"/>
    <w:tmpl w:val="D06439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6BDC2132"/>
    <w:multiLevelType w:val="hybridMultilevel"/>
    <w:tmpl w:val="671408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E993826"/>
    <w:multiLevelType w:val="multilevel"/>
    <w:tmpl w:val="99002CD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7" w15:restartNumberingAfterBreak="0">
    <w:nsid w:val="78F9390D"/>
    <w:multiLevelType w:val="hybridMultilevel"/>
    <w:tmpl w:val="70B2F84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AB26425"/>
    <w:multiLevelType w:val="hybridMultilevel"/>
    <w:tmpl w:val="6562BFB4"/>
    <w:lvl w:ilvl="0" w:tplc="D28E1762">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C0E6CDD"/>
    <w:multiLevelType w:val="multilevel"/>
    <w:tmpl w:val="67D0FEA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0" w15:restartNumberingAfterBreak="0">
    <w:nsid w:val="7DF574C0"/>
    <w:multiLevelType w:val="multilevel"/>
    <w:tmpl w:val="88326DE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abstractNumId w:val="15"/>
  </w:num>
  <w:num w:numId="2">
    <w:abstractNumId w:val="1"/>
  </w:num>
  <w:num w:numId="3">
    <w:abstractNumId w:val="22"/>
  </w:num>
  <w:num w:numId="4">
    <w:abstractNumId w:val="29"/>
  </w:num>
  <w:num w:numId="5">
    <w:abstractNumId w:val="14"/>
  </w:num>
  <w:num w:numId="6">
    <w:abstractNumId w:val="30"/>
  </w:num>
  <w:num w:numId="7">
    <w:abstractNumId w:val="13"/>
  </w:num>
  <w:num w:numId="8">
    <w:abstractNumId w:val="16"/>
  </w:num>
  <w:num w:numId="9">
    <w:abstractNumId w:val="6"/>
  </w:num>
  <w:num w:numId="10">
    <w:abstractNumId w:val="17"/>
  </w:num>
  <w:num w:numId="11">
    <w:abstractNumId w:val="7"/>
  </w:num>
  <w:num w:numId="12">
    <w:abstractNumId w:val="4"/>
  </w:num>
  <w:num w:numId="13">
    <w:abstractNumId w:val="18"/>
  </w:num>
  <w:num w:numId="14">
    <w:abstractNumId w:val="26"/>
  </w:num>
  <w:num w:numId="15">
    <w:abstractNumId w:val="23"/>
  </w:num>
  <w:num w:numId="16">
    <w:abstractNumId w:val="5"/>
  </w:num>
  <w:num w:numId="17">
    <w:abstractNumId w:val="20"/>
  </w:num>
  <w:num w:numId="18">
    <w:abstractNumId w:val="21"/>
  </w:num>
  <w:num w:numId="19">
    <w:abstractNumId w:val="2"/>
  </w:num>
  <w:num w:numId="20">
    <w:abstractNumId w:val="25"/>
  </w:num>
  <w:num w:numId="21">
    <w:abstractNumId w:val="11"/>
  </w:num>
  <w:num w:numId="22">
    <w:abstractNumId w:val="24"/>
  </w:num>
  <w:num w:numId="23">
    <w:abstractNumId w:val="10"/>
  </w:num>
  <w:num w:numId="24">
    <w:abstractNumId w:val="19"/>
  </w:num>
  <w:num w:numId="25">
    <w:abstractNumId w:val="0"/>
  </w:num>
  <w:num w:numId="26">
    <w:abstractNumId w:val="27"/>
  </w:num>
  <w:num w:numId="27">
    <w:abstractNumId w:val="3"/>
  </w:num>
  <w:num w:numId="28">
    <w:abstractNumId w:val="12"/>
  </w:num>
  <w:num w:numId="29">
    <w:abstractNumId w:val="28"/>
  </w:num>
  <w:num w:numId="30">
    <w:abstractNumId w:val="8"/>
  </w:num>
  <w:num w:numId="31">
    <w:abstractNumId w:val="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Grace elbisimwa">
    <w15:presenceInfo w15:providerId="Windows Live" w15:userId="f4504dd03c7ad94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4"/>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D6FB9"/>
    <w:rsid w:val="000006F7"/>
    <w:rsid w:val="000039D4"/>
    <w:rsid w:val="0001341D"/>
    <w:rsid w:val="00021460"/>
    <w:rsid w:val="00031EB2"/>
    <w:rsid w:val="00040309"/>
    <w:rsid w:val="0004373E"/>
    <w:rsid w:val="00056D37"/>
    <w:rsid w:val="000612DC"/>
    <w:rsid w:val="0006381F"/>
    <w:rsid w:val="00064D2E"/>
    <w:rsid w:val="000719E3"/>
    <w:rsid w:val="00072801"/>
    <w:rsid w:val="0009598E"/>
    <w:rsid w:val="000A746B"/>
    <w:rsid w:val="000B4004"/>
    <w:rsid w:val="000B6FA0"/>
    <w:rsid w:val="000B7D6B"/>
    <w:rsid w:val="000C1D71"/>
    <w:rsid w:val="000C2A38"/>
    <w:rsid w:val="000D6FB9"/>
    <w:rsid w:val="000D7D0C"/>
    <w:rsid w:val="000E5C93"/>
    <w:rsid w:val="000E6671"/>
    <w:rsid w:val="000F00D6"/>
    <w:rsid w:val="000F239E"/>
    <w:rsid w:val="000F2552"/>
    <w:rsid w:val="000F3A7E"/>
    <w:rsid w:val="001004F8"/>
    <w:rsid w:val="001029CA"/>
    <w:rsid w:val="00103C50"/>
    <w:rsid w:val="00107D14"/>
    <w:rsid w:val="00107F97"/>
    <w:rsid w:val="0011176C"/>
    <w:rsid w:val="00115E84"/>
    <w:rsid w:val="00115EAC"/>
    <w:rsid w:val="00120E76"/>
    <w:rsid w:val="00132B0C"/>
    <w:rsid w:val="00135067"/>
    <w:rsid w:val="0014724D"/>
    <w:rsid w:val="00167CE4"/>
    <w:rsid w:val="0017115C"/>
    <w:rsid w:val="0018281A"/>
    <w:rsid w:val="001828A1"/>
    <w:rsid w:val="00184A11"/>
    <w:rsid w:val="00186828"/>
    <w:rsid w:val="00187BBD"/>
    <w:rsid w:val="0019708D"/>
    <w:rsid w:val="001A5B13"/>
    <w:rsid w:val="001B1016"/>
    <w:rsid w:val="001C1D32"/>
    <w:rsid w:val="001C499D"/>
    <w:rsid w:val="001D3F38"/>
    <w:rsid w:val="001E1E35"/>
    <w:rsid w:val="001E32D3"/>
    <w:rsid w:val="001E4D7A"/>
    <w:rsid w:val="001F2361"/>
    <w:rsid w:val="001F7805"/>
    <w:rsid w:val="001F7A1C"/>
    <w:rsid w:val="00201BE4"/>
    <w:rsid w:val="00201F3B"/>
    <w:rsid w:val="00202C97"/>
    <w:rsid w:val="0020517F"/>
    <w:rsid w:val="002056E8"/>
    <w:rsid w:val="00205933"/>
    <w:rsid w:val="00221D8C"/>
    <w:rsid w:val="00223C37"/>
    <w:rsid w:val="0022548C"/>
    <w:rsid w:val="00240889"/>
    <w:rsid w:val="0026217C"/>
    <w:rsid w:val="002641BB"/>
    <w:rsid w:val="00271607"/>
    <w:rsid w:val="002A0654"/>
    <w:rsid w:val="002A6669"/>
    <w:rsid w:val="002B5D1A"/>
    <w:rsid w:val="002B6914"/>
    <w:rsid w:val="002C4DA5"/>
    <w:rsid w:val="002C7C7B"/>
    <w:rsid w:val="002D1CFC"/>
    <w:rsid w:val="003007C9"/>
    <w:rsid w:val="003050F0"/>
    <w:rsid w:val="00313697"/>
    <w:rsid w:val="0031372C"/>
    <w:rsid w:val="00316139"/>
    <w:rsid w:val="00324115"/>
    <w:rsid w:val="00354C5F"/>
    <w:rsid w:val="003606D4"/>
    <w:rsid w:val="003608B7"/>
    <w:rsid w:val="0036251D"/>
    <w:rsid w:val="00371493"/>
    <w:rsid w:val="00374C8C"/>
    <w:rsid w:val="00374F62"/>
    <w:rsid w:val="00385E34"/>
    <w:rsid w:val="003960C9"/>
    <w:rsid w:val="00396307"/>
    <w:rsid w:val="003A6463"/>
    <w:rsid w:val="003B16FD"/>
    <w:rsid w:val="003B4EC0"/>
    <w:rsid w:val="003B5A48"/>
    <w:rsid w:val="003C366D"/>
    <w:rsid w:val="003C42D9"/>
    <w:rsid w:val="003E0C6E"/>
    <w:rsid w:val="003E708E"/>
    <w:rsid w:val="003F4922"/>
    <w:rsid w:val="003F6A01"/>
    <w:rsid w:val="004034AF"/>
    <w:rsid w:val="0040475F"/>
    <w:rsid w:val="00420508"/>
    <w:rsid w:val="00427969"/>
    <w:rsid w:val="00431632"/>
    <w:rsid w:val="004366AD"/>
    <w:rsid w:val="004463DE"/>
    <w:rsid w:val="00461928"/>
    <w:rsid w:val="0046581C"/>
    <w:rsid w:val="004724FA"/>
    <w:rsid w:val="0048382E"/>
    <w:rsid w:val="004A2DDA"/>
    <w:rsid w:val="004A36CA"/>
    <w:rsid w:val="004B3630"/>
    <w:rsid w:val="004B71C7"/>
    <w:rsid w:val="004C18ED"/>
    <w:rsid w:val="004C2B3E"/>
    <w:rsid w:val="004D70B5"/>
    <w:rsid w:val="004E68AB"/>
    <w:rsid w:val="00501B86"/>
    <w:rsid w:val="00503D9A"/>
    <w:rsid w:val="00506F83"/>
    <w:rsid w:val="00507C59"/>
    <w:rsid w:val="00512FC8"/>
    <w:rsid w:val="00513A41"/>
    <w:rsid w:val="00522EEB"/>
    <w:rsid w:val="005319D3"/>
    <w:rsid w:val="0053792B"/>
    <w:rsid w:val="00560FD4"/>
    <w:rsid w:val="00570BAC"/>
    <w:rsid w:val="00587603"/>
    <w:rsid w:val="005943AB"/>
    <w:rsid w:val="005A4BDD"/>
    <w:rsid w:val="005C0B6F"/>
    <w:rsid w:val="005C403C"/>
    <w:rsid w:val="005D087F"/>
    <w:rsid w:val="005D4103"/>
    <w:rsid w:val="005E6696"/>
    <w:rsid w:val="00605871"/>
    <w:rsid w:val="00613FB8"/>
    <w:rsid w:val="00632CF9"/>
    <w:rsid w:val="00641F3D"/>
    <w:rsid w:val="0065015B"/>
    <w:rsid w:val="00655088"/>
    <w:rsid w:val="006576A0"/>
    <w:rsid w:val="00663529"/>
    <w:rsid w:val="00665CBD"/>
    <w:rsid w:val="00685E9B"/>
    <w:rsid w:val="006914E9"/>
    <w:rsid w:val="006922A0"/>
    <w:rsid w:val="0069554B"/>
    <w:rsid w:val="006A201C"/>
    <w:rsid w:val="006A68DD"/>
    <w:rsid w:val="006D422D"/>
    <w:rsid w:val="006D53C9"/>
    <w:rsid w:val="006F37E8"/>
    <w:rsid w:val="006F40B7"/>
    <w:rsid w:val="006F5280"/>
    <w:rsid w:val="00721686"/>
    <w:rsid w:val="00725964"/>
    <w:rsid w:val="007265C0"/>
    <w:rsid w:val="00731264"/>
    <w:rsid w:val="00754E84"/>
    <w:rsid w:val="007626B0"/>
    <w:rsid w:val="007735FC"/>
    <w:rsid w:val="007777CF"/>
    <w:rsid w:val="00787970"/>
    <w:rsid w:val="007A24E3"/>
    <w:rsid w:val="007A4350"/>
    <w:rsid w:val="007C51AC"/>
    <w:rsid w:val="007D49E6"/>
    <w:rsid w:val="007E03CE"/>
    <w:rsid w:val="007E10FA"/>
    <w:rsid w:val="007F3345"/>
    <w:rsid w:val="0080094C"/>
    <w:rsid w:val="00812297"/>
    <w:rsid w:val="00825F4A"/>
    <w:rsid w:val="00826A2F"/>
    <w:rsid w:val="00834851"/>
    <w:rsid w:val="00844B65"/>
    <w:rsid w:val="0084669C"/>
    <w:rsid w:val="00857037"/>
    <w:rsid w:val="008729DB"/>
    <w:rsid w:val="00873CA1"/>
    <w:rsid w:val="00874FD6"/>
    <w:rsid w:val="00880962"/>
    <w:rsid w:val="008938DF"/>
    <w:rsid w:val="008A0004"/>
    <w:rsid w:val="008B5F38"/>
    <w:rsid w:val="008C24B3"/>
    <w:rsid w:val="008C7332"/>
    <w:rsid w:val="008E0BC2"/>
    <w:rsid w:val="008E0BF8"/>
    <w:rsid w:val="008E2182"/>
    <w:rsid w:val="00901EFD"/>
    <w:rsid w:val="009224CC"/>
    <w:rsid w:val="009523B4"/>
    <w:rsid w:val="00970C3A"/>
    <w:rsid w:val="0097644C"/>
    <w:rsid w:val="009856CB"/>
    <w:rsid w:val="00986C05"/>
    <w:rsid w:val="009A5974"/>
    <w:rsid w:val="009A7788"/>
    <w:rsid w:val="009A7BDA"/>
    <w:rsid w:val="009B0222"/>
    <w:rsid w:val="009B5E1A"/>
    <w:rsid w:val="009B6BD1"/>
    <w:rsid w:val="009C135D"/>
    <w:rsid w:val="009C1ACB"/>
    <w:rsid w:val="009D7D39"/>
    <w:rsid w:val="009E0337"/>
    <w:rsid w:val="009E4163"/>
    <w:rsid w:val="009F0CDC"/>
    <w:rsid w:val="00A05A9E"/>
    <w:rsid w:val="00A06389"/>
    <w:rsid w:val="00A06ECB"/>
    <w:rsid w:val="00A14C52"/>
    <w:rsid w:val="00A161E0"/>
    <w:rsid w:val="00A31B19"/>
    <w:rsid w:val="00A43A4E"/>
    <w:rsid w:val="00A46C09"/>
    <w:rsid w:val="00A6307A"/>
    <w:rsid w:val="00A65C23"/>
    <w:rsid w:val="00A71726"/>
    <w:rsid w:val="00A75A79"/>
    <w:rsid w:val="00A94094"/>
    <w:rsid w:val="00A95B8E"/>
    <w:rsid w:val="00AA391D"/>
    <w:rsid w:val="00AE77D0"/>
    <w:rsid w:val="00AE79C9"/>
    <w:rsid w:val="00AF08AE"/>
    <w:rsid w:val="00B145DB"/>
    <w:rsid w:val="00B153CB"/>
    <w:rsid w:val="00B24B0F"/>
    <w:rsid w:val="00B25917"/>
    <w:rsid w:val="00B26034"/>
    <w:rsid w:val="00B26194"/>
    <w:rsid w:val="00B2762B"/>
    <w:rsid w:val="00B35E46"/>
    <w:rsid w:val="00B51D92"/>
    <w:rsid w:val="00B550A2"/>
    <w:rsid w:val="00B55C0F"/>
    <w:rsid w:val="00B57D7D"/>
    <w:rsid w:val="00B61948"/>
    <w:rsid w:val="00B6426E"/>
    <w:rsid w:val="00B80232"/>
    <w:rsid w:val="00B82754"/>
    <w:rsid w:val="00B84744"/>
    <w:rsid w:val="00B87062"/>
    <w:rsid w:val="00BA3177"/>
    <w:rsid w:val="00BA3D55"/>
    <w:rsid w:val="00BC3D04"/>
    <w:rsid w:val="00BD05F9"/>
    <w:rsid w:val="00BE1BCD"/>
    <w:rsid w:val="00BE2887"/>
    <w:rsid w:val="00BF26D1"/>
    <w:rsid w:val="00BF52FC"/>
    <w:rsid w:val="00C07734"/>
    <w:rsid w:val="00C161CC"/>
    <w:rsid w:val="00C23163"/>
    <w:rsid w:val="00C31D0E"/>
    <w:rsid w:val="00C31E8A"/>
    <w:rsid w:val="00C33815"/>
    <w:rsid w:val="00C466A7"/>
    <w:rsid w:val="00C65A0A"/>
    <w:rsid w:val="00C8273E"/>
    <w:rsid w:val="00C85294"/>
    <w:rsid w:val="00C93721"/>
    <w:rsid w:val="00CA032B"/>
    <w:rsid w:val="00CA0E3B"/>
    <w:rsid w:val="00CB4CE5"/>
    <w:rsid w:val="00CC29DD"/>
    <w:rsid w:val="00CC4DB6"/>
    <w:rsid w:val="00CC4EA5"/>
    <w:rsid w:val="00CD0DD9"/>
    <w:rsid w:val="00CD12CD"/>
    <w:rsid w:val="00CF4D98"/>
    <w:rsid w:val="00CF7667"/>
    <w:rsid w:val="00D04C3F"/>
    <w:rsid w:val="00D16873"/>
    <w:rsid w:val="00D20D6A"/>
    <w:rsid w:val="00D32075"/>
    <w:rsid w:val="00D37029"/>
    <w:rsid w:val="00D44C8D"/>
    <w:rsid w:val="00D64A4C"/>
    <w:rsid w:val="00D73538"/>
    <w:rsid w:val="00D81C0E"/>
    <w:rsid w:val="00D95902"/>
    <w:rsid w:val="00DA0F01"/>
    <w:rsid w:val="00DA1CBF"/>
    <w:rsid w:val="00DA27AE"/>
    <w:rsid w:val="00DE6F7B"/>
    <w:rsid w:val="00DF03D2"/>
    <w:rsid w:val="00E1044A"/>
    <w:rsid w:val="00E33220"/>
    <w:rsid w:val="00E34185"/>
    <w:rsid w:val="00E50D11"/>
    <w:rsid w:val="00E53B5F"/>
    <w:rsid w:val="00E6017A"/>
    <w:rsid w:val="00E77621"/>
    <w:rsid w:val="00E965DC"/>
    <w:rsid w:val="00EA3EDB"/>
    <w:rsid w:val="00EA5673"/>
    <w:rsid w:val="00EA751E"/>
    <w:rsid w:val="00EB6939"/>
    <w:rsid w:val="00ED43CC"/>
    <w:rsid w:val="00EE1BB1"/>
    <w:rsid w:val="00EF6DEA"/>
    <w:rsid w:val="00F3469D"/>
    <w:rsid w:val="00F376D2"/>
    <w:rsid w:val="00F46620"/>
    <w:rsid w:val="00F56A87"/>
    <w:rsid w:val="00F643F9"/>
    <w:rsid w:val="00F672EF"/>
    <w:rsid w:val="00F86242"/>
    <w:rsid w:val="00F86E26"/>
    <w:rsid w:val="00F91311"/>
    <w:rsid w:val="00FA4B0E"/>
    <w:rsid w:val="00FD263A"/>
    <w:rsid w:val="00FE6AEE"/>
    <w:rsid w:val="00FE7CA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F55CA33"/>
  <w15:docId w15:val="{CB4453AC-D5B5-4010-95CE-34A17BAF8C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E965DC"/>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828A1"/>
    <w:pPr>
      <w:ind w:left="720"/>
      <w:contextualSpacing/>
    </w:pPr>
  </w:style>
  <w:style w:type="character" w:styleId="Hyperlink">
    <w:name w:val="Hyperlink"/>
    <w:basedOn w:val="DefaultParagraphFont"/>
    <w:uiPriority w:val="99"/>
    <w:unhideWhenUsed/>
    <w:rsid w:val="00986C05"/>
    <w:rPr>
      <w:color w:val="0000FF"/>
      <w:u w:val="single"/>
    </w:rPr>
  </w:style>
  <w:style w:type="paragraph" w:styleId="NormalWeb">
    <w:name w:val="Normal (Web)"/>
    <w:basedOn w:val="Normal"/>
    <w:uiPriority w:val="99"/>
    <w:semiHidden/>
    <w:unhideWhenUsed/>
    <w:rsid w:val="009D7D39"/>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ipa">
    <w:name w:val="ipa"/>
    <w:basedOn w:val="DefaultParagraphFont"/>
    <w:rsid w:val="00826A2F"/>
  </w:style>
  <w:style w:type="character" w:customStyle="1" w:styleId="Heading1Char">
    <w:name w:val="Heading 1 Char"/>
    <w:basedOn w:val="DefaultParagraphFont"/>
    <w:link w:val="Heading1"/>
    <w:uiPriority w:val="9"/>
    <w:rsid w:val="00E965DC"/>
    <w:rPr>
      <w:rFonts w:ascii="Times New Roman" w:eastAsia="Times New Roman" w:hAnsi="Times New Roman" w:cs="Times New Roman"/>
      <w:b/>
      <w:bCs/>
      <w:kern w:val="36"/>
      <w:sz w:val="48"/>
      <w:szCs w:val="48"/>
    </w:rPr>
  </w:style>
  <w:style w:type="character" w:styleId="Strong">
    <w:name w:val="Strong"/>
    <w:basedOn w:val="DefaultParagraphFont"/>
    <w:uiPriority w:val="22"/>
    <w:qFormat/>
    <w:rsid w:val="00E965DC"/>
    <w:rPr>
      <w:b/>
      <w:bCs/>
    </w:rPr>
  </w:style>
  <w:style w:type="paragraph" w:styleId="HTMLPreformatted">
    <w:name w:val="HTML Preformatted"/>
    <w:basedOn w:val="Normal"/>
    <w:link w:val="HTMLPreformattedChar"/>
    <w:uiPriority w:val="99"/>
    <w:semiHidden/>
    <w:unhideWhenUsed/>
    <w:rsid w:val="00E965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E965DC"/>
    <w:rPr>
      <w:rFonts w:ascii="Courier New" w:eastAsia="Times New Roman" w:hAnsi="Courier New" w:cs="Courier New"/>
      <w:sz w:val="20"/>
      <w:szCs w:val="20"/>
    </w:rPr>
  </w:style>
  <w:style w:type="paragraph" w:styleId="Header">
    <w:name w:val="header"/>
    <w:basedOn w:val="Normal"/>
    <w:link w:val="HeaderChar"/>
    <w:uiPriority w:val="99"/>
    <w:unhideWhenUsed/>
    <w:rsid w:val="00513A41"/>
    <w:pPr>
      <w:tabs>
        <w:tab w:val="center" w:pos="4680"/>
        <w:tab w:val="right" w:pos="9360"/>
      </w:tabs>
      <w:spacing w:after="0" w:line="240" w:lineRule="auto"/>
    </w:pPr>
  </w:style>
  <w:style w:type="character" w:customStyle="1" w:styleId="HeaderChar">
    <w:name w:val="Header Char"/>
    <w:basedOn w:val="DefaultParagraphFont"/>
    <w:link w:val="Header"/>
    <w:uiPriority w:val="99"/>
    <w:rsid w:val="00513A41"/>
  </w:style>
  <w:style w:type="paragraph" w:styleId="Footer">
    <w:name w:val="footer"/>
    <w:basedOn w:val="Normal"/>
    <w:link w:val="FooterChar"/>
    <w:uiPriority w:val="99"/>
    <w:unhideWhenUsed/>
    <w:rsid w:val="00513A41"/>
    <w:pPr>
      <w:tabs>
        <w:tab w:val="center" w:pos="4680"/>
        <w:tab w:val="right" w:pos="9360"/>
      </w:tabs>
      <w:spacing w:after="0" w:line="240" w:lineRule="auto"/>
    </w:pPr>
  </w:style>
  <w:style w:type="character" w:customStyle="1" w:styleId="FooterChar">
    <w:name w:val="Footer Char"/>
    <w:basedOn w:val="DefaultParagraphFont"/>
    <w:link w:val="Footer"/>
    <w:uiPriority w:val="99"/>
    <w:rsid w:val="00513A41"/>
  </w:style>
  <w:style w:type="paragraph" w:styleId="BalloonText">
    <w:name w:val="Balloon Text"/>
    <w:basedOn w:val="Normal"/>
    <w:link w:val="BalloonTextChar"/>
    <w:uiPriority w:val="99"/>
    <w:semiHidden/>
    <w:unhideWhenUsed/>
    <w:rsid w:val="007C51A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C51AC"/>
    <w:rPr>
      <w:rFonts w:ascii="Segoe UI" w:hAnsi="Segoe UI" w:cs="Segoe UI"/>
      <w:sz w:val="18"/>
      <w:szCs w:val="18"/>
    </w:rPr>
  </w:style>
  <w:style w:type="character" w:styleId="UnresolvedMention">
    <w:name w:val="Unresolved Mention"/>
    <w:basedOn w:val="DefaultParagraphFont"/>
    <w:uiPriority w:val="99"/>
    <w:semiHidden/>
    <w:unhideWhenUsed/>
    <w:rsid w:val="00522EEB"/>
    <w:rPr>
      <w:color w:val="605E5C"/>
      <w:shd w:val="clear" w:color="auto" w:fill="E1DFDD"/>
    </w:rPr>
  </w:style>
  <w:style w:type="character" w:customStyle="1" w:styleId="apple-converted-space">
    <w:name w:val="apple-converted-space"/>
    <w:basedOn w:val="DefaultParagraphFont"/>
    <w:rsid w:val="000C1D7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77620366">
      <w:bodyDiv w:val="1"/>
      <w:marLeft w:val="0"/>
      <w:marRight w:val="0"/>
      <w:marTop w:val="0"/>
      <w:marBottom w:val="0"/>
      <w:divBdr>
        <w:top w:val="none" w:sz="0" w:space="0" w:color="auto"/>
        <w:left w:val="none" w:sz="0" w:space="0" w:color="auto"/>
        <w:bottom w:val="none" w:sz="0" w:space="0" w:color="auto"/>
        <w:right w:val="none" w:sz="0" w:space="0" w:color="auto"/>
      </w:divBdr>
    </w:div>
    <w:div w:id="1330446704">
      <w:bodyDiv w:val="1"/>
      <w:marLeft w:val="0"/>
      <w:marRight w:val="0"/>
      <w:marTop w:val="0"/>
      <w:marBottom w:val="0"/>
      <w:divBdr>
        <w:top w:val="none" w:sz="0" w:space="0" w:color="auto"/>
        <w:left w:val="none" w:sz="0" w:space="0" w:color="auto"/>
        <w:bottom w:val="none" w:sz="0" w:space="0" w:color="auto"/>
        <w:right w:val="none" w:sz="0" w:space="0" w:color="auto"/>
      </w:divBdr>
    </w:div>
    <w:div w:id="1722172705">
      <w:bodyDiv w:val="1"/>
      <w:marLeft w:val="0"/>
      <w:marRight w:val="0"/>
      <w:marTop w:val="0"/>
      <w:marBottom w:val="0"/>
      <w:divBdr>
        <w:top w:val="none" w:sz="0" w:space="0" w:color="auto"/>
        <w:left w:val="none" w:sz="0" w:space="0" w:color="auto"/>
        <w:bottom w:val="none" w:sz="0" w:space="0" w:color="auto"/>
        <w:right w:val="none" w:sz="0" w:space="0" w:color="auto"/>
      </w:divBdr>
    </w:div>
    <w:div w:id="184262115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hyperlink" Target="https://en.wikipedia.org/wiki/Node.js" TargetMode="External"/><Relationship Id="rId21" Type="http://schemas.openxmlformats.org/officeDocument/2006/relationships/hyperlink" Target="https://en.wikipedia.org/wiki/JavaScript" TargetMode="External"/><Relationship Id="rId34" Type="http://schemas.openxmlformats.org/officeDocument/2006/relationships/hyperlink" Target="https://en.wikipedia.org/wiki/GNU_General_Public_License" TargetMode="External"/><Relationship Id="rId42" Type="http://schemas.openxmlformats.org/officeDocument/2006/relationships/hyperlink" Target="https://en.wikipedia.org/wiki/Relational_database_management_system" TargetMode="External"/><Relationship Id="rId47" Type="http://schemas.openxmlformats.org/officeDocument/2006/relationships/hyperlink" Target="https://en.wikipedia.org/wiki/Structured_Query_Language" TargetMode="External"/><Relationship Id="rId50" Type="http://schemas.openxmlformats.org/officeDocument/2006/relationships/hyperlink" Target="https://www.npmjs.com/package/body-parser" TargetMode="External"/><Relationship Id="rId55" Type="http://schemas.openxmlformats.org/officeDocument/2006/relationships/hyperlink" Target="https://en.wikipedia.org/wiki/Web_page" TargetMode="External"/><Relationship Id="rId63" Type="http://schemas.openxmlformats.org/officeDocument/2006/relationships/image" Target="media/image10.png"/><Relationship Id="rId68" Type="http://schemas.openxmlformats.org/officeDocument/2006/relationships/hyperlink" Target="https://www.nobledesktop.com/blog/what-is-git-and-why-should-you-use-it" TargetMode="External"/><Relationship Id="rId76" Type="http://schemas.openxmlformats.org/officeDocument/2006/relationships/image" Target="media/image20.JPG"/><Relationship Id="rId84" Type="http://schemas.openxmlformats.org/officeDocument/2006/relationships/image" Target="media/image27.PNG"/><Relationship Id="rId89" Type="http://schemas.openxmlformats.org/officeDocument/2006/relationships/image" Target="media/image32.PNG"/><Relationship Id="rId97" Type="http://schemas.openxmlformats.org/officeDocument/2006/relationships/image" Target="media/image40.PNG"/><Relationship Id="rId7" Type="http://schemas.openxmlformats.org/officeDocument/2006/relationships/endnotes" Target="endnotes.xml"/><Relationship Id="rId71" Type="http://schemas.openxmlformats.org/officeDocument/2006/relationships/image" Target="media/image15.jpeg"/><Relationship Id="rId92" Type="http://schemas.openxmlformats.org/officeDocument/2006/relationships/image" Target="media/image35.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hyperlink" Target="https://en.wikipedia.org/wiki/Massachusetts_Institute_of_Technology" TargetMode="External"/><Relationship Id="rId11" Type="http://schemas.openxmlformats.org/officeDocument/2006/relationships/image" Target="media/image3.png"/><Relationship Id="rId24" Type="http://schemas.openxmlformats.org/officeDocument/2006/relationships/hyperlink" Target="https://en.wikipedia.org/wiki/Server-side_scripting" TargetMode="External"/><Relationship Id="rId32" Type="http://schemas.openxmlformats.org/officeDocument/2006/relationships/hyperlink" Target="https://en.wikipedia.org/wiki/License_compatibility" TargetMode="External"/><Relationship Id="rId37" Type="http://schemas.openxmlformats.org/officeDocument/2006/relationships/hyperlink" Target="https://en.wikipedia.org/wiki/Proprietary_software" TargetMode="External"/><Relationship Id="rId40" Type="http://schemas.openxmlformats.org/officeDocument/2006/relationships/hyperlink" Target="https://en.wikipedia.org/wiki/Free_and_open-source_software" TargetMode="External"/><Relationship Id="rId45" Type="http://schemas.openxmlformats.org/officeDocument/2006/relationships/hyperlink" Target="https://en.wikipedia.org/wiki/MySQL" TargetMode="External"/><Relationship Id="rId53" Type="http://schemas.openxmlformats.org/officeDocument/2006/relationships/hyperlink" Target="http://en.wikipedia.org/wiki/Cross-origin_resource_sharing" TargetMode="External"/><Relationship Id="rId58" Type="http://schemas.openxmlformats.org/officeDocument/2006/relationships/hyperlink" Target="https://en.wikipedia.org/wiki/HTML_element" TargetMode="External"/><Relationship Id="rId66" Type="http://schemas.openxmlformats.org/officeDocument/2006/relationships/hyperlink" Target="https://www.sourcetreeapp.com/" TargetMode="External"/><Relationship Id="rId74" Type="http://schemas.openxmlformats.org/officeDocument/2006/relationships/image" Target="media/image18.png"/><Relationship Id="rId79" Type="http://schemas.openxmlformats.org/officeDocument/2006/relationships/image" Target="media/image22.PNG"/><Relationship Id="rId87" Type="http://schemas.openxmlformats.org/officeDocument/2006/relationships/image" Target="media/image30.PNG"/><Relationship Id="rId5" Type="http://schemas.openxmlformats.org/officeDocument/2006/relationships/webSettings" Target="webSettings.xml"/><Relationship Id="rId61" Type="http://schemas.openxmlformats.org/officeDocument/2006/relationships/hyperlink" Target="https://en.wikipedia.org/wiki/WHATWG" TargetMode="External"/><Relationship Id="rId82" Type="http://schemas.openxmlformats.org/officeDocument/2006/relationships/image" Target="media/image25.PNG"/><Relationship Id="rId90" Type="http://schemas.openxmlformats.org/officeDocument/2006/relationships/image" Target="media/image33.PNG"/><Relationship Id="rId95" Type="http://schemas.openxmlformats.org/officeDocument/2006/relationships/image" Target="media/image38.PNG"/><Relationship Id="rId19" Type="http://schemas.openxmlformats.org/officeDocument/2006/relationships/hyperlink" Target="https://en.wikipedia.org/wiki/Cross-platform" TargetMode="External"/><Relationship Id="rId14" Type="http://schemas.openxmlformats.org/officeDocument/2006/relationships/image" Target="media/image6.png"/><Relationship Id="rId22" Type="http://schemas.openxmlformats.org/officeDocument/2006/relationships/hyperlink" Target="https://en.wikipedia.org/wiki/Runtime_environment" TargetMode="External"/><Relationship Id="rId27" Type="http://schemas.openxmlformats.org/officeDocument/2006/relationships/hyperlink" Target="https://en.wikipedia.org/wiki/Web_application" TargetMode="External"/><Relationship Id="rId30" Type="http://schemas.openxmlformats.org/officeDocument/2006/relationships/hyperlink" Target="https://en.wikipedia.org/wiki/MIT_License" TargetMode="External"/><Relationship Id="rId35" Type="http://schemas.openxmlformats.org/officeDocument/2006/relationships/hyperlink" Target="https://en.wikipedia.org/wiki/GPL" TargetMode="External"/><Relationship Id="rId43" Type="http://schemas.openxmlformats.org/officeDocument/2006/relationships/hyperlink" Target="https://en.wikipedia.org/wiki/MySQL" TargetMode="External"/><Relationship Id="rId48" Type="http://schemas.openxmlformats.org/officeDocument/2006/relationships/hyperlink" Target="https://en.wikipedia.org/wiki/Relational_database" TargetMode="External"/><Relationship Id="rId56" Type="http://schemas.openxmlformats.org/officeDocument/2006/relationships/hyperlink" Target="https://en.wikipedia.org/wiki/Domain_name" TargetMode="External"/><Relationship Id="rId64" Type="http://schemas.openxmlformats.org/officeDocument/2006/relationships/image" Target="media/image11.png"/><Relationship Id="rId69" Type="http://schemas.openxmlformats.org/officeDocument/2006/relationships/image" Target="media/image13.png"/><Relationship Id="rId77" Type="http://schemas.openxmlformats.org/officeDocument/2006/relationships/image" Target="media/image21.png"/><Relationship Id="rId100" Type="http://schemas.microsoft.com/office/2011/relationships/people" Target="people.xml"/><Relationship Id="rId8" Type="http://schemas.openxmlformats.org/officeDocument/2006/relationships/image" Target="media/image1.PNG"/><Relationship Id="rId51" Type="http://schemas.openxmlformats.org/officeDocument/2006/relationships/hyperlink" Target="http://www.senchalabs.org/connect/" TargetMode="External"/><Relationship Id="rId72" Type="http://schemas.openxmlformats.org/officeDocument/2006/relationships/image" Target="media/image16.png"/><Relationship Id="rId80" Type="http://schemas.openxmlformats.org/officeDocument/2006/relationships/image" Target="media/image23.PNG"/><Relationship Id="rId85" Type="http://schemas.openxmlformats.org/officeDocument/2006/relationships/image" Target="media/image28.PNG"/><Relationship Id="rId93" Type="http://schemas.openxmlformats.org/officeDocument/2006/relationships/image" Target="media/image36.PNG"/><Relationship Id="rId98"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4.svg"/><Relationship Id="rId17" Type="http://schemas.openxmlformats.org/officeDocument/2006/relationships/image" Target="media/image9.png"/><Relationship Id="rId25" Type="http://schemas.openxmlformats.org/officeDocument/2006/relationships/hyperlink" Target="https://en.wikipedia.org/wiki/Dynamic_web_page" TargetMode="External"/><Relationship Id="rId33" Type="http://schemas.openxmlformats.org/officeDocument/2006/relationships/hyperlink" Target="https://en.wikipedia.org/wiki/Copyleft" TargetMode="External"/><Relationship Id="rId38" Type="http://schemas.openxmlformats.org/officeDocument/2006/relationships/hyperlink" Target="https://en.wikipedia.org/wiki/Copyleft" TargetMode="External"/><Relationship Id="rId46" Type="http://schemas.openxmlformats.org/officeDocument/2006/relationships/hyperlink" Target="https://en.wikipedia.org/wiki/SQL" TargetMode="External"/><Relationship Id="rId59" Type="http://schemas.openxmlformats.org/officeDocument/2006/relationships/hyperlink" Target="https://en.wikipedia.org/wiki/Ajax_(programming)" TargetMode="External"/><Relationship Id="rId67" Type="http://schemas.openxmlformats.org/officeDocument/2006/relationships/image" Target="media/image12.png"/><Relationship Id="rId20" Type="http://schemas.openxmlformats.org/officeDocument/2006/relationships/hyperlink" Target="https://en.wikipedia.org/wiki/Front_end_and_back_end" TargetMode="External"/><Relationship Id="rId41" Type="http://schemas.openxmlformats.org/officeDocument/2006/relationships/hyperlink" Target="https://en.wikipedia.org/wiki/Open-source_software" TargetMode="External"/><Relationship Id="rId54" Type="http://schemas.openxmlformats.org/officeDocument/2006/relationships/hyperlink" Target="https://en.wikipedia.org/wiki/Web_resource" TargetMode="External"/><Relationship Id="rId62" Type="http://schemas.openxmlformats.org/officeDocument/2006/relationships/hyperlink" Target="https://en.wikipedia.org/wiki/World_Wide_Web_Consortium" TargetMode="External"/><Relationship Id="rId70" Type="http://schemas.openxmlformats.org/officeDocument/2006/relationships/image" Target="media/image14.png"/><Relationship Id="rId75" Type="http://schemas.openxmlformats.org/officeDocument/2006/relationships/image" Target="media/image19.png"/><Relationship Id="rId83" Type="http://schemas.openxmlformats.org/officeDocument/2006/relationships/image" Target="media/image26.PNG"/><Relationship Id="rId88" Type="http://schemas.openxmlformats.org/officeDocument/2006/relationships/image" Target="media/image31.PNG"/><Relationship Id="rId91" Type="http://schemas.openxmlformats.org/officeDocument/2006/relationships/image" Target="media/image34.PNG"/><Relationship Id="rId96" Type="http://schemas.openxmlformats.org/officeDocument/2006/relationships/image" Target="media/image3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hyperlink" Target="https://en.wikipedia.org/wiki/Web_browser" TargetMode="External"/><Relationship Id="rId28" Type="http://schemas.openxmlformats.org/officeDocument/2006/relationships/hyperlink" Target="https://en.wikipedia.org/wiki/Permissive_free_software_license" TargetMode="External"/><Relationship Id="rId36" Type="http://schemas.openxmlformats.org/officeDocument/2006/relationships/hyperlink" Target="https://en.wikipedia.org/wiki/Proprietary_software" TargetMode="External"/><Relationship Id="rId49" Type="http://schemas.openxmlformats.org/officeDocument/2006/relationships/hyperlink" Target="https://en.wikipedia.org/wiki/Operating_system" TargetMode="External"/><Relationship Id="rId57" Type="http://schemas.openxmlformats.org/officeDocument/2006/relationships/hyperlink" Target="https://en.wikipedia.org/wiki/Style_sheet_(web_development)" TargetMode="External"/><Relationship Id="rId10" Type="http://schemas.openxmlformats.org/officeDocument/2006/relationships/oleObject" Target="embeddings/oleObject1.bin"/><Relationship Id="rId31" Type="http://schemas.openxmlformats.org/officeDocument/2006/relationships/hyperlink" Target="https://en.wikipedia.org/wiki/License_compatibility" TargetMode="External"/><Relationship Id="rId44" Type="http://schemas.openxmlformats.org/officeDocument/2006/relationships/hyperlink" Target="https://en.wikipedia.org/wiki/MySQL" TargetMode="External"/><Relationship Id="rId52" Type="http://schemas.openxmlformats.org/officeDocument/2006/relationships/hyperlink" Target="http://expressjs.com/" TargetMode="External"/><Relationship Id="rId60" Type="http://schemas.openxmlformats.org/officeDocument/2006/relationships/hyperlink" Target="https://en.wikipedia.org/wiki/Same-origin_policy" TargetMode="External"/><Relationship Id="rId65" Type="http://schemas.openxmlformats.org/officeDocument/2006/relationships/hyperlink" Target="https://www.nobledesktop.com/blog/what-is-git-and-why-should-you-use-it" TargetMode="External"/><Relationship Id="rId73" Type="http://schemas.openxmlformats.org/officeDocument/2006/relationships/image" Target="media/image17.PNG"/><Relationship Id="rId78" Type="http://schemas.openxmlformats.org/officeDocument/2006/relationships/oleObject" Target="embeddings/oleObject2.bin"/><Relationship Id="rId81" Type="http://schemas.openxmlformats.org/officeDocument/2006/relationships/image" Target="media/image24.PNG"/><Relationship Id="rId86" Type="http://schemas.openxmlformats.org/officeDocument/2006/relationships/image" Target="media/image29.PNG"/><Relationship Id="rId94" Type="http://schemas.openxmlformats.org/officeDocument/2006/relationships/image" Target="media/image37.PNG"/><Relationship Id="rId99" Type="http://schemas.openxmlformats.org/officeDocument/2006/relationships/fontTable" Target="fontTable.xml"/><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hyperlink" Target="https://en.wikipedia.org/wiki/Open-source_software" TargetMode="External"/><Relationship Id="rId39" Type="http://schemas.openxmlformats.org/officeDocument/2006/relationships/hyperlink" Target="https://en.wikipedia.org/wiki/GitHub"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97A6B27-025C-4088-8639-9FE2F1EF88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5365</TotalTime>
  <Pages>60</Pages>
  <Words>7463</Words>
  <Characters>42542</Characters>
  <Application>Microsoft Office Word</Application>
  <DocSecurity>0</DocSecurity>
  <Lines>354</Lines>
  <Paragraphs>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49906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Julia14</dc:creator>
  <cp:keywords/>
  <dc:description/>
  <cp:lastModifiedBy>Grace elbisimwa</cp:lastModifiedBy>
  <cp:revision>148</cp:revision>
  <dcterms:created xsi:type="dcterms:W3CDTF">2020-11-10T12:04:00Z</dcterms:created>
  <dcterms:modified xsi:type="dcterms:W3CDTF">2021-01-05T18:26:00Z</dcterms:modified>
</cp:coreProperties>
</file>