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B87062">
      <w:pPr>
        <w:spacing w:line="360" w:lineRule="auto"/>
        <w:jc w:val="center"/>
        <w:rPr>
          <w:rFonts w:ascii="Times New Roman" w:eastAsia="Times New Roman" w:hAnsi="Times New Roman" w:cs="Times New Roman"/>
          <w:sz w:val="32"/>
        </w:rPr>
      </w:pPr>
    </w:p>
    <w:p w14:paraId="15F91C0F"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RESTAURATION CHURCH INFORMATIONS SYSTEM</w:t>
      </w:r>
    </w:p>
    <w:p w14:paraId="10B61F4E" w14:textId="77777777" w:rsidR="000D6FB9" w:rsidRPr="009B6BD1" w:rsidRDefault="00056D37" w:rsidP="00B87062">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B87062">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B87062">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B87062">
      <w:pPr>
        <w:spacing w:line="360" w:lineRule="auto"/>
        <w:jc w:val="center"/>
        <w:rPr>
          <w:rFonts w:ascii="Times New Roman" w:eastAsia="Times New Roman" w:hAnsi="Times New Roman" w:cs="Times New Roman"/>
          <w:sz w:val="28"/>
        </w:rPr>
      </w:pPr>
    </w:p>
    <w:p w14:paraId="4B47E957"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F376D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F376D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F643F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6D53C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6D53C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6D53C9">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F376D2">
      <w:pPr>
        <w:spacing w:line="360" w:lineRule="auto"/>
        <w:jc w:val="both"/>
        <w:rPr>
          <w:rFonts w:ascii="Times New Roman" w:hAnsi="Times New Roman" w:cs="Times New Roman"/>
          <w:sz w:val="24"/>
          <w:szCs w:val="24"/>
        </w:rPr>
      </w:pPr>
    </w:p>
    <w:p w14:paraId="5836936F" w14:textId="77777777" w:rsidR="00F46620" w:rsidRPr="009B6BD1" w:rsidRDefault="00021460" w:rsidP="00F46620">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021460">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021460">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8C24B3">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E7762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EE1BB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EE1BB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37149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E4D7A">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9B6BD1">
      <w:pPr>
        <w:keepNext/>
        <w:keepLines/>
        <w:spacing w:before="400" w:after="40" w:line="360" w:lineRule="auto"/>
        <w:rPr>
          <w:rFonts w:ascii="Times New Roman" w:eastAsia="Times New Roman" w:hAnsi="Times New Roman" w:cs="Times New Roman"/>
          <w:color w:val="1F4E79"/>
          <w:sz w:val="24"/>
        </w:rPr>
      </w:pPr>
    </w:p>
    <w:p w14:paraId="759AE231" w14:textId="19B3D038" w:rsidR="00201F3B" w:rsidRDefault="00201F3B"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2247B1F0" w14:textId="1FA92C89"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p>
    <w:p w14:paraId="381E4D0D" w14:textId="116E9283"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p>
    <w:p w14:paraId="59F77791" w14:textId="05B2D690" w:rsidR="003606D4" w:rsidRDefault="003606D4" w:rsidP="009B6BD1">
      <w:pPr>
        <w:keepNext/>
        <w:keepLines/>
        <w:spacing w:before="400" w:after="40" w:line="360" w:lineRule="auto"/>
        <w:rPr>
          <w:rFonts w:ascii="Times New Roman" w:eastAsia="Times New Roman" w:hAnsi="Times New Roman" w:cs="Times New Roman"/>
          <w:sz w:val="24"/>
        </w:rPr>
      </w:pPr>
    </w:p>
    <w:p w14:paraId="38DE0078" w14:textId="37C4D13D" w:rsidR="003606D4" w:rsidRDefault="003606D4" w:rsidP="009B6BD1">
      <w:pPr>
        <w:keepNext/>
        <w:keepLines/>
        <w:spacing w:before="400" w:after="40" w:line="360" w:lineRule="auto"/>
        <w:rPr>
          <w:rFonts w:ascii="Times New Roman" w:eastAsia="Times New Roman" w:hAnsi="Times New Roman" w:cs="Times New Roman"/>
          <w:sz w:val="24"/>
        </w:rPr>
      </w:pPr>
    </w:p>
    <w:p w14:paraId="149BDC3E" w14:textId="4F665DB4"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2525B422" w14:textId="327C4BDA" w:rsidR="003606D4" w:rsidRDefault="003606D4" w:rsidP="009B6BD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9B6BD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9B6BD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9B6BD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9B6BD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9B6BD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9B6BD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9B6BD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9B6BD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9B6BD1">
      <w:pPr>
        <w:keepNext/>
        <w:keepLines/>
        <w:spacing w:before="400" w:after="40" w:line="360" w:lineRule="auto"/>
        <w:rPr>
          <w:rFonts w:ascii="Times New Roman" w:eastAsia="Times New Roman" w:hAnsi="Times New Roman" w:cs="Times New Roman"/>
          <w:sz w:val="24"/>
        </w:rPr>
      </w:pPr>
    </w:p>
    <w:p w14:paraId="70198D9B" w14:textId="7CD6CA6B" w:rsidR="00C161CC" w:rsidRDefault="00C161CC"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9B6BD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9B6BD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pPr>
        <w:keepNext/>
        <w:keepLines/>
        <w:spacing w:before="400" w:after="40" w:line="24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pPr>
        <w:spacing w:after="0" w:line="240" w:lineRule="auto"/>
        <w:jc w:val="both"/>
        <w:rPr>
          <w:rFonts w:ascii="Times New Roman" w:eastAsia="Times New Roman" w:hAnsi="Times New Roman" w:cs="Times New Roman"/>
          <w:sz w:val="28"/>
        </w:rPr>
      </w:pPr>
    </w:p>
    <w:p w14:paraId="245F9A89" w14:textId="43F7B151"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9B6BD1">
      <w:pPr>
        <w:spacing w:after="0" w:line="480" w:lineRule="auto"/>
        <w:jc w:val="both"/>
        <w:rPr>
          <w:rFonts w:ascii="Times New Roman" w:eastAsia="Times New Roman" w:hAnsi="Times New Roman" w:cs="Times New Roman"/>
          <w:sz w:val="24"/>
        </w:rPr>
      </w:pPr>
    </w:p>
    <w:p w14:paraId="74413B48"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9B6BD1">
      <w:pPr>
        <w:spacing w:after="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9B6BD1">
      <w:pPr>
        <w:spacing w:after="0" w:line="48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pPr>
        <w:spacing w:line="360" w:lineRule="auto"/>
        <w:jc w:val="both"/>
        <w:rPr>
          <w:rFonts w:ascii="Times New Roman" w:eastAsia="Times New Roman" w:hAnsi="Times New Roman" w:cs="Times New Roman"/>
          <w:sz w:val="24"/>
        </w:rPr>
      </w:pPr>
    </w:p>
    <w:p w14:paraId="35672E9E" w14:textId="77777777" w:rsidR="000D6FB9" w:rsidRPr="009B6BD1" w:rsidRDefault="000D6FB9">
      <w:pPr>
        <w:spacing w:line="360" w:lineRule="auto"/>
        <w:jc w:val="both"/>
        <w:rPr>
          <w:rFonts w:ascii="Times New Roman" w:eastAsia="Times New Roman" w:hAnsi="Times New Roman" w:cs="Times New Roman"/>
          <w:sz w:val="24"/>
        </w:rPr>
      </w:pPr>
    </w:p>
    <w:p w14:paraId="52742902" w14:textId="77777777" w:rsidR="000D6FB9" w:rsidRPr="009B6BD1" w:rsidRDefault="000D6FB9">
      <w:pPr>
        <w:spacing w:line="360" w:lineRule="auto"/>
        <w:jc w:val="both"/>
        <w:rPr>
          <w:rFonts w:ascii="Times New Roman" w:eastAsia="Times New Roman" w:hAnsi="Times New Roman" w:cs="Times New Roman"/>
          <w:sz w:val="24"/>
        </w:rPr>
      </w:pPr>
    </w:p>
    <w:p w14:paraId="4D5601C0" w14:textId="77777777" w:rsidR="000D6FB9" w:rsidRPr="009B6BD1" w:rsidRDefault="000D6FB9">
      <w:pPr>
        <w:spacing w:line="360" w:lineRule="auto"/>
        <w:jc w:val="both"/>
        <w:rPr>
          <w:rFonts w:ascii="Times New Roman" w:eastAsia="Times New Roman" w:hAnsi="Times New Roman" w:cs="Times New Roman"/>
          <w:sz w:val="24"/>
        </w:rPr>
      </w:pPr>
    </w:p>
    <w:p w14:paraId="778DFC49" w14:textId="77777777" w:rsidR="000D6FB9" w:rsidRPr="009B6BD1" w:rsidRDefault="000D6FB9">
      <w:pPr>
        <w:spacing w:line="360" w:lineRule="auto"/>
        <w:jc w:val="both"/>
        <w:rPr>
          <w:rFonts w:ascii="Times New Roman" w:eastAsia="Times New Roman" w:hAnsi="Times New Roman" w:cs="Times New Roman"/>
          <w:sz w:val="24"/>
        </w:rPr>
      </w:pPr>
    </w:p>
    <w:p w14:paraId="1D147F0C" w14:textId="77777777" w:rsidR="000D6FB9" w:rsidRPr="009B6BD1" w:rsidRDefault="000D6FB9">
      <w:pPr>
        <w:spacing w:line="360" w:lineRule="auto"/>
        <w:jc w:val="both"/>
        <w:rPr>
          <w:rFonts w:ascii="Times New Roman" w:eastAsia="Times New Roman" w:hAnsi="Times New Roman" w:cs="Times New Roman"/>
          <w:sz w:val="24"/>
        </w:rPr>
      </w:pPr>
    </w:p>
    <w:p w14:paraId="365AB305" w14:textId="77777777" w:rsidR="000D6FB9" w:rsidRPr="009B6BD1" w:rsidRDefault="000D6FB9">
      <w:pPr>
        <w:spacing w:line="360" w:lineRule="auto"/>
        <w:jc w:val="both"/>
        <w:rPr>
          <w:rFonts w:ascii="Times New Roman" w:eastAsia="Times New Roman" w:hAnsi="Times New Roman" w:cs="Times New Roman"/>
          <w:sz w:val="24"/>
        </w:rPr>
      </w:pPr>
    </w:p>
    <w:p w14:paraId="589650E9" w14:textId="77777777" w:rsidR="00B57D7D" w:rsidRPr="009B6BD1" w:rsidRDefault="00B57D7D">
      <w:pPr>
        <w:spacing w:line="360" w:lineRule="auto"/>
        <w:jc w:val="both"/>
        <w:rPr>
          <w:rFonts w:ascii="Times New Roman" w:eastAsia="Times New Roman" w:hAnsi="Times New Roman" w:cs="Times New Roman"/>
          <w:b/>
          <w:sz w:val="24"/>
        </w:rPr>
      </w:pPr>
    </w:p>
    <w:p w14:paraId="19AAF082" w14:textId="77777777" w:rsidR="000D6FB9" w:rsidRPr="009B6BD1" w:rsidRDefault="00880962">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B1016">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9B6BD1">
      <w:pPr>
        <w:spacing w:before="240"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07B6061F"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of </w:t>
      </w:r>
      <w:r w:rsidR="0018281A">
        <w:rPr>
          <w:rFonts w:ascii="Times New Roman" w:eastAsia="Times New Roman" w:hAnsi="Times New Roman" w:cs="Times New Roman"/>
          <w:sz w:val="24"/>
        </w:rPr>
        <w:t xml:space="preserve"> over the world</w:t>
      </w:r>
      <w:r w:rsidRPr="009B6BD1">
        <w:rPr>
          <w:rFonts w:ascii="Times New Roman" w:eastAsia="Times New Roman" w:hAnsi="Times New Roman" w:cs="Times New Roman"/>
          <w:sz w:val="24"/>
        </w:rPr>
        <w:t xml:space="preserve">, for strongly contributes to the Christians of </w:t>
      </w:r>
      <w:r w:rsidR="0018281A">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Goma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5D0923B" w14:textId="77777777"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096BEF3" w14:textId="118B90AC" w:rsidR="000D6FB9" w:rsidRPr="009B6BD1" w:rsidRDefault="00056D37" w:rsidP="000B7D6B">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9B6BD1">
      <w:pPr>
        <w:spacing w:before="240"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873CA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9B6BD1">
      <w:pPr>
        <w:spacing w:after="200" w:line="48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1.4 PROJECT OBJECTIVES</w:t>
      </w:r>
    </w:p>
    <w:p w14:paraId="3D69D6ED"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3C42D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721686">
      <w:pPr>
        <w:spacing w:after="200" w:line="48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b/>
        <w:t>SCOPE IN SPACE</w:t>
      </w:r>
    </w:p>
    <w:p w14:paraId="3AD19AA3" w14:textId="2E037B16" w:rsidR="00632CF9" w:rsidRPr="009B6BD1" w:rsidRDefault="00632CF9"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9B6BD1">
      <w:pPr>
        <w:spacing w:after="200" w:line="480" w:lineRule="auto"/>
        <w:jc w:val="both"/>
        <w:rPr>
          <w:rFonts w:ascii="Times New Roman" w:eastAsia="Times New Roman" w:hAnsi="Times New Roman" w:cs="Times New Roman"/>
          <w:sz w:val="24"/>
        </w:rPr>
      </w:pPr>
    </w:p>
    <w:p w14:paraId="554D69E7" w14:textId="77777777" w:rsidR="000D6FB9" w:rsidRPr="009B6BD1" w:rsidRDefault="00056D37" w:rsidP="00EB693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EB6939">
      <w:pPr>
        <w:pStyle w:val="ListParagraph"/>
        <w:numPr>
          <w:ilvl w:val="2"/>
          <w:numId w:val="28"/>
        </w:numPr>
        <w:spacing w:after="200" w:line="48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same will be used for owners of businesses but differently for getting different perception of the problem.  </w:t>
      </w:r>
    </w:p>
    <w:p w14:paraId="1DAD9DC8" w14:textId="77777777" w:rsidR="000D6FB9" w:rsidRPr="009B6BD1" w:rsidRDefault="00056D37" w:rsidP="009B6BD1">
      <w:pPr>
        <w:spacing w:after="20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EB6939">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EB6939">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8C24B3">
      <w:pPr>
        <w:spacing w:after="200" w:line="480" w:lineRule="auto"/>
        <w:jc w:val="both"/>
        <w:rPr>
          <w:rFonts w:ascii="Times New Roman" w:eastAsia="Calibri" w:hAnsi="Times New Roman" w:cs="Times New Roman"/>
          <w:b/>
        </w:rPr>
      </w:pPr>
    </w:p>
    <w:p w14:paraId="073F7DD2" w14:textId="77777777" w:rsidR="008C24B3" w:rsidRPr="009B6BD1" w:rsidRDefault="008C24B3" w:rsidP="008C24B3">
      <w:pPr>
        <w:spacing w:after="200" w:line="48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1"/>
        <w:gridCol w:w="3258"/>
        <w:gridCol w:w="1015"/>
        <w:gridCol w:w="801"/>
        <w:gridCol w:w="707"/>
        <w:gridCol w:w="647"/>
        <w:gridCol w:w="647"/>
        <w:gridCol w:w="823"/>
        <w:gridCol w:w="823"/>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9B6BD1">
            <w:pPr>
              <w:spacing w:after="200" w:line="48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9B6BD1">
            <w:pPr>
              <w:spacing w:after="200" w:line="48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DESIGN,CODING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9B6BD1">
            <w:pPr>
              <w:spacing w:after="0" w:line="480" w:lineRule="auto"/>
              <w:jc w:val="both"/>
              <w:rPr>
                <w:rFonts w:ascii="Times New Roman" w:eastAsia="Calibri" w:hAnsi="Times New Roman" w:cs="Times New Roman"/>
              </w:rPr>
            </w:pPr>
          </w:p>
        </w:tc>
      </w:tr>
    </w:tbl>
    <w:p w14:paraId="552F3097" w14:textId="77777777" w:rsidR="009B6BD1" w:rsidRDefault="009B6BD1" w:rsidP="009B6BD1">
      <w:pPr>
        <w:keepNext/>
        <w:keepLines/>
        <w:spacing w:before="40" w:after="0" w:line="480" w:lineRule="auto"/>
        <w:jc w:val="both"/>
        <w:rPr>
          <w:rFonts w:ascii="Times New Roman" w:eastAsia="Calibri Light" w:hAnsi="Times New Roman" w:cs="Times New Roman"/>
          <w:b/>
          <w:color w:val="2E74B5"/>
          <w:sz w:val="32"/>
        </w:rPr>
      </w:pPr>
    </w:p>
    <w:p w14:paraId="0E67E514" w14:textId="77777777" w:rsidR="000D6FB9" w:rsidRPr="009B6BD1" w:rsidRDefault="00056D37" w:rsidP="009B6BD1">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29CF07E"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09C2F5A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1756E674"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BD3C15C" w14:textId="77777777" w:rsidR="000D6FB9" w:rsidRPr="009B6BD1" w:rsidRDefault="007E10FA" w:rsidP="009B6BD1">
      <w:pPr>
        <w:keepNext/>
        <w:keepLines/>
        <w:spacing w:before="400" w:after="40" w:line="48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lastRenderedPageBreak/>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To explain in details our the tools we choose to used woks.</w:t>
      </w:r>
    </w:p>
    <w:p w14:paraId="79B81E0D"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Deployment (or Installation)</w:t>
      </w:r>
    </w:p>
    <w:p w14:paraId="6C896F03"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7D2A946C"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4AA78892" w14:textId="52224A50" w:rsidR="000D6FB9" w:rsidRPr="009B6BD1" w:rsidRDefault="007C51AC" w:rsidP="002C4DA5">
      <w:pPr>
        <w:spacing w:after="200" w:line="48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75pt;height:263.7pt" o:ole="" o:preferrelative="t" stroked="f">
            <v:imagedata r:id="rId8" o:title=""/>
          </v:rect>
          <o:OLEObject Type="Embed" ProgID="StaticMetafile" ShapeID="_x0000_i1025" DrawAspect="Content" ObjectID="_1670153437" r:id="rId9"/>
        </w:object>
      </w:r>
    </w:p>
    <w:p w14:paraId="65878A52" w14:textId="0B9D86F0" w:rsidR="000D6FB9" w:rsidRPr="009B6BD1" w:rsidRDefault="00056D37" w:rsidP="002C4DA5">
      <w:pPr>
        <w:spacing w:after="200" w:line="48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BC3D04">
      <w:pPr>
        <w:spacing w:line="48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9B6BD1">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7115C">
      <w:pPr>
        <w:spacing w:line="24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77777777" w:rsidR="00874FD6" w:rsidRDefault="00874FD6" w:rsidP="0017115C">
      <w:pPr>
        <w:spacing w:line="240" w:lineRule="auto"/>
        <w:jc w:val="both"/>
        <w:rPr>
          <w:rFonts w:ascii="Times New Roman" w:eastAsia="Times New Roman" w:hAnsi="Times New Roman" w:cs="Times New Roman"/>
          <w:b/>
          <w:sz w:val="24"/>
        </w:rPr>
      </w:pPr>
    </w:p>
    <w:p w14:paraId="389EF1C3" w14:textId="15A5C085" w:rsidR="00C8273E" w:rsidRDefault="008C24B3"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Pr>
            <w:rFonts w:ascii="Times New Roman" w:eastAsia="Times New Roman" w:hAnsi="Times New Roman" w:cs="Times New Roman"/>
            <w:sz w:val="24"/>
          </w:rPr>
          <w:t>Ps)</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7115C">
      <w:pPr>
        <w:spacing w:line="24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7115C">
      <w:pPr>
        <w:spacing w:line="240" w:lineRule="auto"/>
        <w:jc w:val="both"/>
        <w:rPr>
          <w:rFonts w:ascii="Times New Roman" w:eastAsia="Times New Roman" w:hAnsi="Times New Roman" w:cs="Times New Roman"/>
          <w:sz w:val="24"/>
        </w:rPr>
      </w:pPr>
    </w:p>
    <w:p w14:paraId="3E0B5DDD" w14:textId="1C9E1B46" w:rsidR="001A5B13"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0F2552">
      <w:pPr>
        <w:spacing w:line="48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9B6BD1">
      <w:pPr>
        <w:shd w:val="clear" w:color="auto" w:fill="FFFFFF"/>
        <w:spacing w:before="120" w:after="12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 xml:space="preserve">permissive free software </w:t>
        </w:r>
        <w:r w:rsidR="009D7D39" w:rsidRPr="009B6BD1">
          <w:rPr>
            <w:rFonts w:ascii="Times New Roman" w:eastAsia="Times New Roman" w:hAnsi="Times New Roman" w:cs="Times New Roman"/>
            <w:bCs/>
            <w:sz w:val="24"/>
            <w:szCs w:val="24"/>
          </w:rPr>
          <w:lastRenderedPageBreak/>
          <w:t>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Body-parser</w:t>
      </w:r>
    </w:p>
    <w:p w14:paraId="579F110D"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9B6BD1">
      <w:pPr>
        <w:shd w:val="clear" w:color="auto" w:fill="FFFFFF"/>
        <w:spacing w:before="120" w:after="120" w:line="48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420508">
      <w:pPr>
        <w:spacing w:line="48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xml:space="preserve">. CORS defines a way in which a browser and server can interact to determine whether it is safe to allow the cross-origin request. It allows for more freedom and </w:t>
      </w:r>
      <w:r w:rsidRPr="009B6BD1">
        <w:rPr>
          <w:rFonts w:ascii="Times New Roman" w:eastAsia="Times New Roman" w:hAnsi="Times New Roman" w:cs="Times New Roman"/>
          <w:sz w:val="24"/>
          <w:szCs w:val="24"/>
        </w:rPr>
        <w:lastRenderedPageBreak/>
        <w:t>functionality than purely same-origin requests, but is more secure than simply allowing all cross-origin requests.</w:t>
      </w:r>
    </w:p>
    <w:p w14:paraId="62AD5B01" w14:textId="7E3B83F6" w:rsidR="00E965DC" w:rsidRDefault="00E965DC" w:rsidP="0007280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072801">
      <w:pPr>
        <w:shd w:val="clear" w:color="auto" w:fill="FFFFFF"/>
        <w:spacing w:before="120"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9B6BD1">
      <w:pPr>
        <w:spacing w:line="48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9B6BD1">
      <w:pPr>
        <w:spacing w:line="48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EA3EDB">
      <w:pPr>
        <w:shd w:val="clear" w:color="auto" w:fill="FFFFFF"/>
        <w:spacing w:before="120" w:after="120" w:line="48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9B6BD1">
      <w:pPr>
        <w:spacing w:line="48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522EE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9B6BD1">
      <w:pPr>
        <w:spacing w:line="48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9B6BD1">
      <w:pPr>
        <w:spacing w:line="48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lastRenderedPageBreak/>
        <w:t>GitHub</w:t>
      </w:r>
    </w:p>
    <w:p w14:paraId="2E158BC4" w14:textId="21200936" w:rsidR="000C1D71" w:rsidRDefault="000C1D71" w:rsidP="000C1D71">
      <w:pPr>
        <w:spacing w:line="48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0C1D71">
      <w:pPr>
        <w:spacing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2B75D1A2">
            <wp:extent cx="2169042" cy="112985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2223619" cy="1158284"/>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35888361" w:rsidR="005D087F" w:rsidRDefault="005D087F"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9B6BD1">
      <w:pPr>
        <w:spacing w:line="48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lastRenderedPageBreak/>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9224CC">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9224CC">
      <w:pPr>
        <w:spacing w:line="48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2.5.4 Records in database management systems</w:t>
      </w:r>
    </w:p>
    <w:p w14:paraId="41CAB83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9B6BD1">
      <w:pPr>
        <w:spacing w:line="480" w:lineRule="auto"/>
        <w:jc w:val="both"/>
        <w:rPr>
          <w:rFonts w:ascii="Times New Roman" w:eastAsia="Times New Roman" w:hAnsi="Times New Roman" w:cs="Times New Roman"/>
          <w:sz w:val="24"/>
        </w:rPr>
      </w:pPr>
    </w:p>
    <w:p w14:paraId="17E9B2D0" w14:textId="77777777" w:rsidR="000D6FB9" w:rsidRPr="009B6BD1" w:rsidRDefault="000D6FB9" w:rsidP="009B6BD1">
      <w:pPr>
        <w:spacing w:line="480" w:lineRule="auto"/>
        <w:jc w:val="both"/>
        <w:rPr>
          <w:rFonts w:ascii="Times New Roman" w:eastAsia="Times New Roman" w:hAnsi="Times New Roman" w:cs="Times New Roman"/>
          <w:sz w:val="24"/>
        </w:rPr>
      </w:pPr>
    </w:p>
    <w:p w14:paraId="7B7D909A" w14:textId="77777777" w:rsidR="000D6FB9" w:rsidRPr="009B6BD1" w:rsidRDefault="000D6FB9" w:rsidP="009B6BD1">
      <w:pPr>
        <w:spacing w:line="480" w:lineRule="auto"/>
        <w:jc w:val="both"/>
        <w:rPr>
          <w:rFonts w:ascii="Times New Roman" w:eastAsia="Times New Roman" w:hAnsi="Times New Roman" w:cs="Times New Roman"/>
          <w:sz w:val="24"/>
        </w:rPr>
      </w:pPr>
    </w:p>
    <w:p w14:paraId="1B21693F" w14:textId="77777777" w:rsidR="000D6FB9" w:rsidRPr="009B6BD1" w:rsidRDefault="000D6FB9" w:rsidP="009B6BD1">
      <w:pPr>
        <w:spacing w:line="480" w:lineRule="auto"/>
        <w:jc w:val="both"/>
        <w:rPr>
          <w:rFonts w:ascii="Times New Roman" w:eastAsia="Times New Roman" w:hAnsi="Times New Roman" w:cs="Times New Roman"/>
          <w:sz w:val="24"/>
        </w:rPr>
      </w:pPr>
    </w:p>
    <w:p w14:paraId="6BCF4EC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6A4A0D4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9B6BD1">
      <w:pPr>
        <w:pStyle w:val="ListParagraph"/>
        <w:numPr>
          <w:ilvl w:val="0"/>
          <w:numId w:val="27"/>
        </w:numPr>
        <w:autoSpaceDE w:val="0"/>
        <w:autoSpaceDN w:val="0"/>
        <w:adjustRightInd w:val="0"/>
        <w:spacing w:after="0" w:line="48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9B6BD1">
      <w:pPr>
        <w:autoSpaceDE w:val="0"/>
        <w:autoSpaceDN w:val="0"/>
        <w:adjustRightInd w:val="0"/>
        <w:spacing w:after="0" w:line="48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lastRenderedPageBreak/>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color w:val="000000"/>
          <w:sz w:val="24"/>
          <w:szCs w:val="24"/>
        </w:rPr>
      </w:pPr>
    </w:p>
    <w:p w14:paraId="1FEB2B0D" w14:textId="77777777" w:rsidR="00725964" w:rsidRPr="009B6BD1" w:rsidRDefault="00725964" w:rsidP="009B6BD1">
      <w:pPr>
        <w:spacing w:line="480" w:lineRule="auto"/>
        <w:jc w:val="both"/>
        <w:rPr>
          <w:rFonts w:ascii="Times New Roman" w:hAnsi="Times New Roman" w:cs="Times New Roman"/>
          <w:sz w:val="24"/>
          <w:szCs w:val="24"/>
        </w:rPr>
      </w:pPr>
    </w:p>
    <w:p w14:paraId="1BDF4B6C" w14:textId="77777777" w:rsidR="00725964" w:rsidRPr="009B6BD1" w:rsidRDefault="00725964" w:rsidP="009B6BD1">
      <w:pPr>
        <w:spacing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9B6BD1">
      <w:pPr>
        <w:spacing w:line="480" w:lineRule="auto"/>
        <w:jc w:val="both"/>
        <w:rPr>
          <w:rFonts w:ascii="Times New Roman" w:hAnsi="Times New Roman" w:cs="Times New Roman"/>
          <w:sz w:val="24"/>
          <w:szCs w:val="24"/>
        </w:rPr>
      </w:pPr>
    </w:p>
    <w:p w14:paraId="728C5623" w14:textId="77777777" w:rsidR="00725964" w:rsidRPr="009B6BD1" w:rsidRDefault="00725964" w:rsidP="009B6BD1">
      <w:pPr>
        <w:spacing w:line="480" w:lineRule="auto"/>
        <w:jc w:val="both"/>
        <w:rPr>
          <w:rFonts w:ascii="Times New Roman" w:hAnsi="Times New Roman" w:cs="Times New Roman"/>
          <w:sz w:val="24"/>
          <w:szCs w:val="24"/>
        </w:rPr>
      </w:pPr>
    </w:p>
    <w:p w14:paraId="0CD16ADD" w14:textId="77777777" w:rsidR="00725964" w:rsidRPr="009B6BD1" w:rsidRDefault="00725964" w:rsidP="009B6BD1">
      <w:pPr>
        <w:spacing w:line="480" w:lineRule="auto"/>
        <w:jc w:val="both"/>
        <w:rPr>
          <w:rFonts w:ascii="Times New Roman" w:hAnsi="Times New Roman" w:cs="Times New Roman"/>
          <w:sz w:val="24"/>
          <w:szCs w:val="24"/>
        </w:rPr>
      </w:pPr>
    </w:p>
    <w:p w14:paraId="58FD545C"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99A30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7B42971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44ABB80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ABFE0D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Source: From Tutorialspoint.com</w:t>
      </w:r>
    </w:p>
    <w:p w14:paraId="7193A78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488EA0D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22BE086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4: Building or developing the product</w:t>
      </w:r>
    </w:p>
    <w:p w14:paraId="18E413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31D02D5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1A69054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9B6BD1">
      <w:pPr>
        <w:spacing w:line="480" w:lineRule="auto"/>
        <w:jc w:val="both"/>
        <w:rPr>
          <w:rFonts w:ascii="Times New Roman" w:hAnsi="Times New Roman" w:cs="Times New Roman"/>
          <w:b/>
          <w:bCs/>
          <w:sz w:val="28"/>
          <w:szCs w:val="28"/>
        </w:rPr>
      </w:pPr>
    </w:p>
    <w:p w14:paraId="7A4D193D"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6F02583B">
            <wp:simplePos x="0" y="0"/>
            <wp:positionH relativeFrom="column">
              <wp:posOffset>-143207</wp:posOffset>
            </wp:positionH>
            <wp:positionV relativeFrom="paragraph">
              <wp:posOffset>886819</wp:posOffset>
            </wp:positionV>
            <wp:extent cx="5251858" cy="265747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a:extLst>
                        <a:ext uri="{28A0092B-C50C-407E-A947-70E740481C1C}">
                          <a14:useLocalDpi xmlns:a14="http://schemas.microsoft.com/office/drawing/2010/main" val="0"/>
                        </a:ext>
                      </a:extLst>
                    </a:blip>
                    <a:stretch>
                      <a:fillRect/>
                    </a:stretch>
                  </pic:blipFill>
                  <pic:spPr>
                    <a:xfrm>
                      <a:off x="0" y="0"/>
                      <a:ext cx="5251858" cy="2657475"/>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35072E55" w14:textId="3E7813C9"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6F89332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7D7CCC9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2FD42E25" w14:textId="77777777" w:rsidR="009523B4" w:rsidRPr="009B6BD1" w:rsidRDefault="009523B4" w:rsidP="009B6BD1">
      <w:pPr>
        <w:autoSpaceDE w:val="0"/>
        <w:autoSpaceDN w:val="0"/>
        <w:adjustRightInd w:val="0"/>
        <w:spacing w:after="0" w:line="480" w:lineRule="auto"/>
        <w:jc w:val="both"/>
        <w:rPr>
          <w:rFonts w:ascii="Times New Roman" w:hAnsi="Times New Roman" w:cs="Times New Roman"/>
          <w:b/>
          <w:bCs/>
          <w:sz w:val="24"/>
          <w:szCs w:val="24"/>
        </w:rPr>
      </w:pPr>
    </w:p>
    <w:p w14:paraId="79FB19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9B6BD1">
      <w:pPr>
        <w:autoSpaceDE w:val="0"/>
        <w:autoSpaceDN w:val="0"/>
        <w:adjustRightInd w:val="0"/>
        <w:spacing w:after="0" w:line="48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9B6BD1">
      <w:pPr>
        <w:autoSpaceDE w:val="0"/>
        <w:autoSpaceDN w:val="0"/>
        <w:adjustRightInd w:val="0"/>
        <w:spacing w:after="0" w:line="480" w:lineRule="auto"/>
        <w:jc w:val="both"/>
        <w:rPr>
          <w:rFonts w:ascii="Times New Roman" w:hAnsi="Times New Roman" w:cs="Times New Roman"/>
          <w:b/>
          <w:bCs/>
          <w:sz w:val="28"/>
          <w:szCs w:val="28"/>
        </w:rPr>
      </w:pPr>
    </w:p>
    <w:p w14:paraId="16927EC3" w14:textId="2E4FE8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423C38B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2"/>
          <w:szCs w:val="32"/>
        </w:rPr>
      </w:pPr>
    </w:p>
    <w:p w14:paraId="1B57A3E9" w14:textId="77777777" w:rsidR="00725964" w:rsidRPr="009B6BD1" w:rsidRDefault="00725964" w:rsidP="009B6BD1">
      <w:pPr>
        <w:spacing w:line="480" w:lineRule="auto"/>
        <w:rPr>
          <w:rFonts w:ascii="Times New Roman" w:hAnsi="Times New Roman" w:cs="Times New Roman"/>
        </w:rPr>
      </w:pPr>
    </w:p>
    <w:p w14:paraId="1E3109A2" w14:textId="002F8765"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18C2B1E6" w14:textId="030707F8"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3FC9730F" w14:textId="77777777" w:rsidR="00167CE4" w:rsidRDefault="00167CE4" w:rsidP="009B6BD1">
      <w:pPr>
        <w:keepNext/>
        <w:keepLines/>
        <w:spacing w:before="400" w:after="40" w:line="480" w:lineRule="auto"/>
        <w:rPr>
          <w:rFonts w:ascii="Times New Roman" w:eastAsia="Calibri Light" w:hAnsi="Times New Roman" w:cs="Times New Roman"/>
          <w:b/>
          <w:color w:val="1F4E79"/>
          <w:sz w:val="32"/>
          <w:szCs w:val="32"/>
        </w:rPr>
      </w:pPr>
    </w:p>
    <w:p w14:paraId="4C28B7FD" w14:textId="0FDCA19F" w:rsidR="000D6FB9" w:rsidRPr="00B61948" w:rsidRDefault="00056D37" w:rsidP="009B6BD1">
      <w:pPr>
        <w:keepNext/>
        <w:keepLines/>
        <w:spacing w:before="400" w:after="40" w:line="48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t>CHAP 3. SYSTEM ANALYSIS AND DESIGN</w:t>
      </w:r>
    </w:p>
    <w:p w14:paraId="51274485" w14:textId="77777777" w:rsid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040309" w:rsidRDefault="00056D37" w:rsidP="00040309">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3.2. ANALYSIS OF THE CURRENT SYSTEM</w:t>
      </w:r>
    </w:p>
    <w:p w14:paraId="7E082C8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second way is too close to us, is about applications to notify all Christian’s users of the systems about new program and the program of the church.</w:t>
      </w:r>
    </w:p>
    <w:p w14:paraId="79621958"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Many church do not have online page</w:t>
      </w:r>
      <w:r w:rsidRPr="009B6BD1">
        <w:rPr>
          <w:rFonts w:ascii="Times New Roman" w:eastAsia="Times New Roman" w:hAnsi="Times New Roman" w:cs="Times New Roman"/>
          <w:sz w:val="24"/>
        </w:rPr>
        <w:t>.</w:t>
      </w:r>
    </w:p>
    <w:p w14:paraId="4D4C692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church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77777777" w:rsidR="000D6FB9" w:rsidRPr="009B6BD1" w:rsidRDefault="00056D37" w:rsidP="009B6BD1">
      <w:pPr>
        <w:spacing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w:t>
      </w:r>
      <w:r w:rsidRPr="009B6BD1">
        <w:rPr>
          <w:rFonts w:ascii="Times New Roman" w:eastAsia="Times New Roman" w:hAnsi="Times New Roman" w:cs="Times New Roman"/>
          <w:sz w:val="24"/>
        </w:rPr>
        <w:lastRenderedPageBreak/>
        <w:t xml:space="preserve">order to informs Christians about the church programs to be as the first way of interaction between the church and the Christians. In this part of the project we will be showing the structure of our work and we will also show how it answered to the problem of informed the Christians across the city. </w:t>
      </w:r>
    </w:p>
    <w:p w14:paraId="3A0A70CD"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3.4.1 Structured system analysis and design</w:t>
      </w:r>
    </w:p>
    <w:p w14:paraId="1015BA9C" w14:textId="77777777" w:rsidR="008E0BF8"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9B6BD1">
      <w:pPr>
        <w:numPr>
          <w:ilvl w:val="0"/>
          <w:numId w:val="14"/>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9B6BD1">
      <w:pPr>
        <w:numPr>
          <w:ilvl w:val="0"/>
          <w:numId w:val="15"/>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9B6BD1">
      <w:pPr>
        <w:numPr>
          <w:ilvl w:val="0"/>
          <w:numId w:val="16"/>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9B6BD1">
      <w:pPr>
        <w:spacing w:line="480" w:lineRule="auto"/>
        <w:jc w:val="both"/>
        <w:rPr>
          <w:rFonts w:ascii="Times New Roman" w:eastAsia="Times New Roman" w:hAnsi="Times New Roman" w:cs="Times New Roman"/>
          <w:b/>
          <w:sz w:val="24"/>
        </w:rPr>
      </w:pPr>
    </w:p>
    <w:p w14:paraId="79D0035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3.4.2. Software Development Process Model</w:t>
      </w:r>
    </w:p>
    <w:p w14:paraId="3C1DEC9D" w14:textId="1A2B1D12"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3.5.2 Non-functional requirements</w:t>
      </w:r>
    </w:p>
    <w:p w14:paraId="5A90601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9B6BD1">
      <w:pPr>
        <w:spacing w:line="48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9B6BD1">
      <w:pPr>
        <w:spacing w:line="48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029CA">
      <w:pPr>
        <w:spacing w:line="48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5pt;height:155.7pt" o:ole="" o:preferrelative="t" stroked="f">
            <v:imagedata r:id="rId76" o:title=""/>
          </v:rect>
          <o:OLEObject Type="Embed" ProgID="StaticMetafile" ShapeID="_x0000_i1026" DrawAspect="Content" ObjectID="_1670153438"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E34185">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5D2DCE75" w:rsidR="00B82754" w:rsidRDefault="00B82754" w:rsidP="009B6BD1">
      <w:pPr>
        <w:spacing w:line="48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9B6BD1">
      <w:pPr>
        <w:spacing w:line="480" w:lineRule="auto"/>
        <w:jc w:val="both"/>
        <w:rPr>
          <w:rFonts w:ascii="Times New Roman" w:eastAsia="Times New Roman" w:hAnsi="Times New Roman" w:cs="Times New Roman"/>
          <w:sz w:val="24"/>
        </w:rPr>
      </w:pPr>
    </w:p>
    <w:p w14:paraId="73DCD180" w14:textId="77777777" w:rsidR="000D6FB9" w:rsidRPr="009B6BD1" w:rsidRDefault="000D6FB9" w:rsidP="009B6BD1">
      <w:pPr>
        <w:spacing w:line="480" w:lineRule="auto"/>
        <w:jc w:val="both"/>
        <w:rPr>
          <w:rFonts w:ascii="Times New Roman" w:eastAsia="Times New Roman" w:hAnsi="Times New Roman" w:cs="Times New Roman"/>
          <w:sz w:val="24"/>
        </w:rPr>
      </w:pPr>
    </w:p>
    <w:p w14:paraId="795E0AB1" w14:textId="77777777" w:rsidR="000D6FB9" w:rsidRPr="009B6BD1" w:rsidRDefault="000D6FB9" w:rsidP="009B6BD1">
      <w:pPr>
        <w:spacing w:line="480" w:lineRule="auto"/>
        <w:jc w:val="both"/>
        <w:rPr>
          <w:rFonts w:ascii="Times New Roman" w:eastAsia="Times New Roman" w:hAnsi="Times New Roman" w:cs="Times New Roman"/>
          <w:sz w:val="24"/>
        </w:rPr>
      </w:pPr>
    </w:p>
    <w:p w14:paraId="27CD176C" w14:textId="77777777" w:rsidR="000D6FB9" w:rsidRPr="009B6BD1" w:rsidRDefault="000D6FB9" w:rsidP="009B6BD1">
      <w:pPr>
        <w:spacing w:line="480" w:lineRule="auto"/>
        <w:jc w:val="both"/>
        <w:rPr>
          <w:rFonts w:ascii="Times New Roman" w:eastAsia="Times New Roman" w:hAnsi="Times New Roman" w:cs="Times New Roman"/>
          <w:sz w:val="24"/>
        </w:rPr>
      </w:pPr>
    </w:p>
    <w:p w14:paraId="02084C1A" w14:textId="77777777" w:rsidR="000D6FB9" w:rsidRPr="009B6BD1" w:rsidRDefault="000D6FB9" w:rsidP="009B6BD1">
      <w:pPr>
        <w:spacing w:line="480" w:lineRule="auto"/>
        <w:jc w:val="both"/>
        <w:rPr>
          <w:rFonts w:ascii="Times New Roman" w:eastAsia="Times New Roman" w:hAnsi="Times New Roman" w:cs="Times New Roman"/>
          <w:sz w:val="24"/>
        </w:rPr>
      </w:pPr>
    </w:p>
    <w:p w14:paraId="135C27F6" w14:textId="77777777" w:rsidR="000D6FB9" w:rsidRPr="009B6BD1" w:rsidRDefault="000D6FB9" w:rsidP="009B6BD1">
      <w:pPr>
        <w:spacing w:line="480" w:lineRule="auto"/>
        <w:jc w:val="both"/>
        <w:rPr>
          <w:rFonts w:ascii="Times New Roman" w:eastAsia="Times New Roman" w:hAnsi="Times New Roman" w:cs="Times New Roman"/>
          <w:sz w:val="24"/>
        </w:rPr>
      </w:pPr>
    </w:p>
    <w:p w14:paraId="5175C9C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2ECADE17" w14:textId="77777777" w:rsidR="000D6FB9" w:rsidRPr="009B6BD1" w:rsidRDefault="00CD12CD" w:rsidP="009B6BD1">
      <w:pPr>
        <w:spacing w:after="200"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1B5496" w14:textId="77777777" w:rsidR="00FA4B0E" w:rsidRDefault="00C65A0A" w:rsidP="000006F7">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w:t>
      </w:r>
      <w:r w:rsidR="001F7805">
        <w:rPr>
          <w:rFonts w:ascii="Times New Roman" w:eastAsia="Calibri Light" w:hAnsi="Times New Roman" w:cs="Times New Roman"/>
          <w:b/>
          <w:color w:val="1F4E79"/>
          <w:sz w:val="36"/>
        </w:rPr>
        <w:t xml:space="preserve"> 4. SYSTEM IMPLEMENTATION</w:t>
      </w:r>
    </w:p>
    <w:p w14:paraId="33423A7A" w14:textId="6C752C02" w:rsidR="00B550A2" w:rsidRDefault="00CD12CD" w:rsidP="000006F7">
      <w:pPr>
        <w:keepNext/>
        <w:keepLines/>
        <w:spacing w:before="400" w:after="40" w:line="48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F672EF" w:rsidRPr="00613FB8">
        <w:rPr>
          <w:rFonts w:ascii="Times New Roman" w:eastAsia="Calibri Light" w:hAnsi="Times New Roman" w:cs="Times New Roman"/>
          <w:color w:val="FF0000"/>
          <w:sz w:val="24"/>
          <w:szCs w:val="24"/>
        </w:rPr>
        <w:t>Our project is a website for managing the restauration information system</w:t>
      </w:r>
      <w:r w:rsidR="00F672EF">
        <w:rPr>
          <w:rFonts w:ascii="Times New Roman" w:eastAsia="Calibri Light" w:hAnsi="Times New Roman" w:cs="Times New Roman"/>
          <w:color w:val="000000" w:themeColor="text1"/>
          <w:sz w:val="24"/>
          <w:szCs w:val="24"/>
        </w:rPr>
        <w:t>.</w:t>
      </w:r>
      <w:r w:rsidR="00613FB8">
        <w:rPr>
          <w:rFonts w:ascii="Times New Roman" w:eastAsia="Calibri Light" w:hAnsi="Times New Roman" w:cs="Times New Roman"/>
          <w:color w:val="000000" w:themeColor="text1"/>
          <w:sz w:val="24"/>
          <w:szCs w:val="24"/>
        </w:rPr>
        <w:t xml:space="preserve"> Our project is a website analysis, design and implementation of restoration church information system</w:t>
      </w:r>
      <w:r w:rsidR="00613FB8" w:rsidRPr="00613FB8">
        <w:rPr>
          <w:rFonts w:ascii="Times New Roman" w:eastAsia="Calibri Light" w:hAnsi="Times New Roman" w:cs="Times New Roman"/>
          <w:color w:val="FF0000"/>
          <w:sz w:val="24"/>
          <w:szCs w:val="24"/>
        </w:rPr>
        <w:t xml:space="preserve">. </w:t>
      </w:r>
      <w:r w:rsidR="00374F62" w:rsidRPr="00613FB8">
        <w:rPr>
          <w:rFonts w:ascii="Times New Roman" w:eastAsia="Calibri Light" w:hAnsi="Times New Roman" w:cs="Times New Roman"/>
          <w:color w:val="FF0000"/>
          <w:sz w:val="24"/>
          <w:szCs w:val="24"/>
        </w:rPr>
        <w:t xml:space="preserve"> </w:t>
      </w:r>
      <w:r w:rsidR="00F672EF" w:rsidRPr="00613FB8">
        <w:rPr>
          <w:rFonts w:ascii="Times New Roman" w:eastAsia="Calibri Light" w:hAnsi="Times New Roman" w:cs="Times New Roman"/>
          <w:color w:val="FF0000"/>
          <w:sz w:val="24"/>
          <w:szCs w:val="24"/>
        </w:rPr>
        <w:t>Here below is the dashboard of the application where you can either sign in or login if have already the account or if not, you can easy sing up or you can register in order to have an account so that you c</w:t>
      </w:r>
      <w:r w:rsidR="00D04C3F" w:rsidRPr="00613FB8">
        <w:rPr>
          <w:rFonts w:ascii="Times New Roman" w:eastAsia="Calibri Light" w:hAnsi="Times New Roman" w:cs="Times New Roman"/>
          <w:color w:val="FF0000"/>
          <w:sz w:val="24"/>
          <w:szCs w:val="24"/>
        </w:rPr>
        <w:t>an get the username and password</w:t>
      </w:r>
      <w:r w:rsidR="00613FB8">
        <w:rPr>
          <w:rFonts w:ascii="Times New Roman" w:eastAsia="Calibri Light" w:hAnsi="Times New Roman" w:cs="Times New Roman"/>
          <w:color w:val="FF0000"/>
          <w:sz w:val="24"/>
          <w:szCs w:val="24"/>
        </w:rPr>
        <w:t>.</w:t>
      </w:r>
    </w:p>
    <w:p w14:paraId="4F4C5EDA" w14:textId="1DA0EE8F" w:rsidR="00613FB8" w:rsidRPr="00613FB8" w:rsidRDefault="00613FB8" w:rsidP="000006F7">
      <w:pPr>
        <w:keepNext/>
        <w:keepLines/>
        <w:spacing w:before="400" w:after="40" w:line="48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77777777" w:rsidR="00D04C3F" w:rsidRPr="00D04C3F" w:rsidRDefault="00D04C3F" w:rsidP="009B6BD1">
      <w:pPr>
        <w:keepNext/>
        <w:keepLines/>
        <w:spacing w:before="400" w:after="40" w:line="480" w:lineRule="auto"/>
        <w:rPr>
          <w:rFonts w:ascii="Times New Roman" w:eastAsia="Calibri Light" w:hAnsi="Times New Roman" w:cs="Times New Roman"/>
          <w:sz w:val="24"/>
        </w:rPr>
      </w:pPr>
      <w:r w:rsidRPr="00D04C3F">
        <w:rPr>
          <w:rFonts w:ascii="Times New Roman" w:eastAsia="Calibri Light" w:hAnsi="Times New Roman" w:cs="Times New Roman"/>
          <w:sz w:val="24"/>
        </w:rPr>
        <w:t>At this level the system show what we are caring on.</w:t>
      </w:r>
      <w:r>
        <w:rPr>
          <w:rFonts w:ascii="Times New Roman" w:eastAsia="Calibri Light" w:hAnsi="Times New Roman" w:cs="Times New Roman"/>
          <w:sz w:val="24"/>
        </w:rPr>
        <w:t xml:space="preserve"> Praise ,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9B6BD1">
      <w:pPr>
        <w:keepNext/>
        <w:keepLines/>
        <w:spacing w:before="400" w:after="40" w:line="48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586D1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There is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B63403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9A3D541"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9B6BD1">
      <w:pPr>
        <w:keepNext/>
        <w:keepLines/>
        <w:spacing w:before="400" w:after="40" w:line="480" w:lineRule="auto"/>
        <w:rPr>
          <w:rFonts w:ascii="Times New Roman" w:eastAsia="Calibri Light" w:hAnsi="Times New Roman" w:cs="Times New Roman"/>
          <w:b/>
          <w:color w:val="1F4E79"/>
          <w:sz w:val="36"/>
        </w:rPr>
      </w:pPr>
    </w:p>
    <w:p w14:paraId="3E147622"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Now it place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559B8E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19B0F2E"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77777777" w:rsidR="0040475F" w:rsidRPr="00BA3177" w:rsidRDefault="00BA3177" w:rsidP="009B6BD1">
      <w:pPr>
        <w:keepNext/>
        <w:keepLines/>
        <w:spacing w:before="400" w:after="40" w:line="48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church,, and resources news feedback within users and administration of the restoration church. And we call people </w:t>
      </w:r>
      <w:proofErr w:type="spellStart"/>
      <w:r>
        <w:rPr>
          <w:rFonts w:ascii="Times New Roman" w:eastAsia="Calibri Light" w:hAnsi="Times New Roman" w:cs="Times New Roman"/>
        </w:rPr>
        <w:t>alson</w:t>
      </w:r>
      <w:proofErr w:type="spellEnd"/>
      <w:r>
        <w:rPr>
          <w:rFonts w:ascii="Times New Roman" w:eastAsia="Calibri Light" w:hAnsi="Times New Roman" w:cs="Times New Roman"/>
        </w:rPr>
        <w:t xml:space="preserve"> to join our community by </w:t>
      </w:r>
      <w:proofErr w:type="spellStart"/>
      <w:r>
        <w:rPr>
          <w:rFonts w:ascii="Times New Roman" w:eastAsia="Calibri Light" w:hAnsi="Times New Roman" w:cs="Times New Roman"/>
        </w:rPr>
        <w:t>signin</w:t>
      </w:r>
      <w:proofErr w:type="spellEnd"/>
      <w:r>
        <w:rPr>
          <w:rFonts w:ascii="Times New Roman" w:eastAsia="Calibri Light" w:hAnsi="Times New Roman" w:cs="Times New Roman"/>
        </w:rPr>
        <w:t xml:space="preserve"> or signup. The form above a the top right is to send the request to the database.</w:t>
      </w:r>
    </w:p>
    <w:p w14:paraId="6B907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FC69CC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9B6BD1">
      <w:pPr>
        <w:keepNext/>
        <w:keepLines/>
        <w:spacing w:before="400" w:after="40" w:line="48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 xml:space="preserve">his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6806583A"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77777777" w:rsidR="0040475F" w:rsidRPr="004D70B5" w:rsidRDefault="004D70B5"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allow us to identify user when we get request or bad message, information </w:t>
      </w:r>
      <w:proofErr w:type="spellStart"/>
      <w:r>
        <w:rPr>
          <w:rFonts w:ascii="Times New Roman" w:eastAsia="Calibri Light" w:hAnsi="Times New Roman" w:cs="Times New Roman"/>
        </w:rPr>
        <w:t>etc</w:t>
      </w:r>
      <w:proofErr w:type="spellEnd"/>
      <w:r>
        <w:rPr>
          <w:rFonts w:ascii="Times New Roman" w:eastAsia="Calibri Light" w:hAnsi="Times New Roman" w:cs="Times New Roman"/>
        </w:rPr>
        <w:t>…</w:t>
      </w:r>
    </w:p>
    <w:p w14:paraId="2B6BB40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DE6F7D7" w14:textId="77777777" w:rsidR="0040475F" w:rsidRPr="00A161E0"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77777777" w:rsidR="0040475F" w:rsidRPr="00A161E0" w:rsidRDefault="00A161E0" w:rsidP="009B6BD1">
      <w:pPr>
        <w:keepNext/>
        <w:keepLines/>
        <w:spacing w:before="400" w:after="40" w:line="48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proofErr w:type="spellStart"/>
      <w:r>
        <w:rPr>
          <w:rFonts w:ascii="Times New Roman" w:eastAsia="Calibri Light" w:hAnsi="Times New Roman" w:cs="Times New Roman"/>
        </w:rPr>
        <w:t>javascript</w:t>
      </w:r>
      <w:proofErr w:type="spellEnd"/>
      <w:r>
        <w:rPr>
          <w:rFonts w:ascii="Times New Roman" w:eastAsia="Calibri Light" w:hAnsi="Times New Roman" w:cs="Times New Roman"/>
        </w:rPr>
        <w:t xml:space="preserve">. The </w:t>
      </w:r>
      <w:proofErr w:type="spellStart"/>
      <w:r>
        <w:rPr>
          <w:rFonts w:ascii="Times New Roman" w:eastAsia="Calibri Light" w:hAnsi="Times New Roman" w:cs="Times New Roman"/>
        </w:rPr>
        <w:t>localstorage</w:t>
      </w:r>
      <w:proofErr w:type="spellEnd"/>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00156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1430E41"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4BA8249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C914513"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6F6CA81"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4C3A29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33EEA1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A68F9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This interface show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61CEBD"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9B6BD1">
      <w:pPr>
        <w:keepNext/>
        <w:keepLines/>
        <w:spacing w:before="400" w:after="40" w:line="48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an user can change his or her username, and others information for his/her account. </w:t>
      </w:r>
    </w:p>
    <w:p w14:paraId="186F2F50"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7C76C23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7CA097D" w14:textId="13FE2900"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1195043"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328E92A"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4385CD6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F256D0F"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59D5E2B1"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D667F1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60264036"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67A53ED"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DF26BB0"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281A0872"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9C2B829"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E1FBFF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1FFDF62B"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444312D"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0E3F88BC"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313E348" w14:textId="771F7E5C"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5D0333B8"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9B6BD1">
      <w:pPr>
        <w:spacing w:before="240"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7726C762" w14:textId="77777777" w:rsidR="000D6FB9" w:rsidRPr="009B6BD1" w:rsidRDefault="000D6FB9" w:rsidP="009B6BD1">
      <w:pPr>
        <w:keepNext/>
        <w:keepLines/>
        <w:spacing w:before="400" w:after="40" w:line="480" w:lineRule="auto"/>
        <w:rPr>
          <w:rFonts w:ascii="Times New Roman" w:eastAsia="Times New Roman" w:hAnsi="Times New Roman" w:cs="Times New Roman"/>
          <w:b/>
          <w:sz w:val="28"/>
        </w:rPr>
      </w:pPr>
    </w:p>
    <w:sectPr w:rsidR="000D6FB9"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B4232" w14:textId="77777777" w:rsidR="007A24E3" w:rsidRDefault="007A24E3" w:rsidP="00513A41">
      <w:pPr>
        <w:spacing w:after="0" w:line="240" w:lineRule="auto"/>
      </w:pPr>
      <w:r>
        <w:separator/>
      </w:r>
    </w:p>
  </w:endnote>
  <w:endnote w:type="continuationSeparator" w:id="0">
    <w:p w14:paraId="6A8D4DD1" w14:textId="77777777" w:rsidR="007A24E3" w:rsidRDefault="007A24E3"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1B137" w14:textId="77777777" w:rsidR="007A24E3" w:rsidRDefault="007A24E3" w:rsidP="00513A41">
      <w:pPr>
        <w:spacing w:after="0" w:line="240" w:lineRule="auto"/>
      </w:pPr>
      <w:r>
        <w:separator/>
      </w:r>
    </w:p>
  </w:footnote>
  <w:footnote w:type="continuationSeparator" w:id="0">
    <w:p w14:paraId="32CC21B2" w14:textId="77777777" w:rsidR="007A24E3" w:rsidRDefault="007A24E3"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ocumentProtection w:edit="trackedChange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21460"/>
    <w:rsid w:val="00031EB2"/>
    <w:rsid w:val="00040309"/>
    <w:rsid w:val="0004373E"/>
    <w:rsid w:val="00056D37"/>
    <w:rsid w:val="000612DC"/>
    <w:rsid w:val="00072801"/>
    <w:rsid w:val="000A746B"/>
    <w:rsid w:val="000B4004"/>
    <w:rsid w:val="000B7D6B"/>
    <w:rsid w:val="000C1D71"/>
    <w:rsid w:val="000C2A38"/>
    <w:rsid w:val="000D6FB9"/>
    <w:rsid w:val="000D7D0C"/>
    <w:rsid w:val="000E5C93"/>
    <w:rsid w:val="000F00D6"/>
    <w:rsid w:val="000F239E"/>
    <w:rsid w:val="000F2552"/>
    <w:rsid w:val="001029CA"/>
    <w:rsid w:val="0011176C"/>
    <w:rsid w:val="00115E84"/>
    <w:rsid w:val="00115EAC"/>
    <w:rsid w:val="00120E76"/>
    <w:rsid w:val="00132B0C"/>
    <w:rsid w:val="00135067"/>
    <w:rsid w:val="0014724D"/>
    <w:rsid w:val="00167CE4"/>
    <w:rsid w:val="0017115C"/>
    <w:rsid w:val="0018281A"/>
    <w:rsid w:val="001828A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641BB"/>
    <w:rsid w:val="002A0654"/>
    <w:rsid w:val="002B6914"/>
    <w:rsid w:val="002C4DA5"/>
    <w:rsid w:val="002C7C7B"/>
    <w:rsid w:val="003007C9"/>
    <w:rsid w:val="003050F0"/>
    <w:rsid w:val="0031372C"/>
    <w:rsid w:val="00316139"/>
    <w:rsid w:val="00354C5F"/>
    <w:rsid w:val="003606D4"/>
    <w:rsid w:val="003608B7"/>
    <w:rsid w:val="00371493"/>
    <w:rsid w:val="00374C8C"/>
    <w:rsid w:val="00374F62"/>
    <w:rsid w:val="003960C9"/>
    <w:rsid w:val="003B16FD"/>
    <w:rsid w:val="003B4EC0"/>
    <w:rsid w:val="003B5A48"/>
    <w:rsid w:val="003C42D9"/>
    <w:rsid w:val="003E0C6E"/>
    <w:rsid w:val="003E708E"/>
    <w:rsid w:val="003F6A01"/>
    <w:rsid w:val="004034AF"/>
    <w:rsid w:val="0040475F"/>
    <w:rsid w:val="00420508"/>
    <w:rsid w:val="00427969"/>
    <w:rsid w:val="004366AD"/>
    <w:rsid w:val="004463DE"/>
    <w:rsid w:val="004724FA"/>
    <w:rsid w:val="0048382E"/>
    <w:rsid w:val="004A2DDA"/>
    <w:rsid w:val="004A36CA"/>
    <w:rsid w:val="004B3630"/>
    <w:rsid w:val="004C2B3E"/>
    <w:rsid w:val="004D70B5"/>
    <w:rsid w:val="00501B86"/>
    <w:rsid w:val="00503D9A"/>
    <w:rsid w:val="00513A41"/>
    <w:rsid w:val="00522EEB"/>
    <w:rsid w:val="00570BAC"/>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24E3"/>
    <w:rsid w:val="007A4350"/>
    <w:rsid w:val="007C51AC"/>
    <w:rsid w:val="007E03CE"/>
    <w:rsid w:val="007E10FA"/>
    <w:rsid w:val="0080094C"/>
    <w:rsid w:val="00812297"/>
    <w:rsid w:val="00825F4A"/>
    <w:rsid w:val="00826A2F"/>
    <w:rsid w:val="00844B65"/>
    <w:rsid w:val="008729DB"/>
    <w:rsid w:val="00873CA1"/>
    <w:rsid w:val="00874FD6"/>
    <w:rsid w:val="00880962"/>
    <w:rsid w:val="008938DF"/>
    <w:rsid w:val="008A0004"/>
    <w:rsid w:val="008B5F38"/>
    <w:rsid w:val="008C24B3"/>
    <w:rsid w:val="008E0BC2"/>
    <w:rsid w:val="008E0BF8"/>
    <w:rsid w:val="008E2182"/>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C3D04"/>
    <w:rsid w:val="00BD05F9"/>
    <w:rsid w:val="00BE1BCD"/>
    <w:rsid w:val="00BE2887"/>
    <w:rsid w:val="00BF52FC"/>
    <w:rsid w:val="00C07734"/>
    <w:rsid w:val="00C161CC"/>
    <w:rsid w:val="00C23163"/>
    <w:rsid w:val="00C31D0E"/>
    <w:rsid w:val="00C466A7"/>
    <w:rsid w:val="00C65A0A"/>
    <w:rsid w:val="00C8273E"/>
    <w:rsid w:val="00C85294"/>
    <w:rsid w:val="00CB4CE5"/>
    <w:rsid w:val="00CC4DB6"/>
    <w:rsid w:val="00CC4EA5"/>
    <w:rsid w:val="00CD12CD"/>
    <w:rsid w:val="00CF4D98"/>
    <w:rsid w:val="00D04C3F"/>
    <w:rsid w:val="00D32075"/>
    <w:rsid w:val="00D37029"/>
    <w:rsid w:val="00D44C8D"/>
    <w:rsid w:val="00D81C0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76D2"/>
    <w:rsid w:val="00F46620"/>
    <w:rsid w:val="00F56A87"/>
    <w:rsid w:val="00F643F9"/>
    <w:rsid w:val="00F672EF"/>
    <w:rsid w:val="00F86242"/>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62</Pages>
  <Words>6666</Words>
  <Characters>38001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93</cp:revision>
  <dcterms:created xsi:type="dcterms:W3CDTF">2020-11-10T12:04:00Z</dcterms:created>
  <dcterms:modified xsi:type="dcterms:W3CDTF">2020-12-22T12:44:00Z</dcterms:modified>
</cp:coreProperties>
</file>