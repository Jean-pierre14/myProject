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DC27FA"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KIGALI INDEPENDENT UNIVERSITY ULK</w:t>
      </w:r>
    </w:p>
    <w:p w14:paraId="73F6548B"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GISENYI CAMPUS</w:t>
      </w:r>
    </w:p>
    <w:p w14:paraId="4C165793"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SCHOLL OF SCIENCE AND TECHNOLOGY</w:t>
      </w:r>
    </w:p>
    <w:p w14:paraId="102A7EA4"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DEPARTMENT OF COMPUTER SCIENCE</w:t>
      </w:r>
    </w:p>
    <w:p w14:paraId="4949240E" w14:textId="77777777" w:rsidR="00E77621" w:rsidRPr="009B6BD1" w:rsidRDefault="00E77621" w:rsidP="00B87062">
      <w:pPr>
        <w:spacing w:line="360" w:lineRule="auto"/>
        <w:jc w:val="center"/>
        <w:rPr>
          <w:rFonts w:ascii="Times New Roman" w:eastAsia="Times New Roman" w:hAnsi="Times New Roman" w:cs="Times New Roman"/>
          <w:sz w:val="32"/>
        </w:rPr>
      </w:pPr>
    </w:p>
    <w:p w14:paraId="15F91C0F"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ANALYSIS, DESIGN AND IMPLEMENTATION OF RESTAURATION CHURCH INFORMATIONS SYSTEM</w:t>
      </w:r>
    </w:p>
    <w:p w14:paraId="10B61F4E" w14:textId="77777777" w:rsidR="000D6FB9" w:rsidRPr="009B6BD1" w:rsidRDefault="00056D37" w:rsidP="00B87062">
      <w:pPr>
        <w:spacing w:line="360" w:lineRule="auto"/>
        <w:jc w:val="center"/>
        <w:rPr>
          <w:rFonts w:ascii="Times New Roman" w:eastAsia="Calibri" w:hAnsi="Times New Roman" w:cs="Times New Roman"/>
        </w:rPr>
      </w:pPr>
      <w:r w:rsidRPr="009B6BD1">
        <w:rPr>
          <w:rFonts w:ascii="Times New Roman" w:eastAsia="Times New Roman" w:hAnsi="Times New Roman" w:cs="Times New Roman"/>
          <w:sz w:val="32"/>
        </w:rPr>
        <w:t>CASE STUDY: GOMA CITY</w:t>
      </w:r>
    </w:p>
    <w:p w14:paraId="35DB9B20"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B.P BOX 243 GISENYI</w:t>
      </w:r>
    </w:p>
    <w:p w14:paraId="44DADF69" w14:textId="77777777" w:rsidR="000D6FB9" w:rsidRPr="009B6BD1" w:rsidRDefault="000D6FB9" w:rsidP="00B87062">
      <w:pPr>
        <w:keepNext/>
        <w:keepLines/>
        <w:spacing w:before="400" w:after="40" w:line="360" w:lineRule="auto"/>
        <w:rPr>
          <w:rFonts w:ascii="Times New Roman" w:eastAsia="Times New Roman" w:hAnsi="Times New Roman" w:cs="Times New Roman"/>
          <w:color w:val="1F4E79"/>
          <w:sz w:val="28"/>
        </w:rPr>
      </w:pPr>
    </w:p>
    <w:p w14:paraId="1BB98F3F" w14:textId="77777777" w:rsidR="000D6FB9" w:rsidRPr="009B6BD1" w:rsidRDefault="00056D37" w:rsidP="00B87062">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 xml:space="preserve">A dissertation submitted to the Scholl of science and technology </w:t>
      </w:r>
    </w:p>
    <w:p w14:paraId="38B91E08" w14:textId="77777777" w:rsidR="000D6FB9" w:rsidRPr="009B6BD1" w:rsidRDefault="00056D37" w:rsidP="00B87062">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In partial fulfillment of academic Requirement for the award</w:t>
      </w:r>
    </w:p>
    <w:p w14:paraId="30C1F0F3" w14:textId="77777777" w:rsidR="000D6FB9" w:rsidRPr="009B6BD1" w:rsidRDefault="00056D37" w:rsidP="00B87062">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 xml:space="preserve"> Of bachelor’s degree in computer science</w:t>
      </w:r>
    </w:p>
    <w:p w14:paraId="1B455E2A" w14:textId="77777777" w:rsidR="000D6FB9" w:rsidRPr="009B6BD1" w:rsidRDefault="00056D37" w:rsidP="00B87062">
      <w:pPr>
        <w:spacing w:line="360" w:lineRule="auto"/>
        <w:jc w:val="center"/>
        <w:rPr>
          <w:rFonts w:ascii="Times New Roman" w:eastAsia="Times New Roman" w:hAnsi="Times New Roman" w:cs="Times New Roman"/>
          <w:sz w:val="28"/>
        </w:rPr>
      </w:pPr>
      <w:r w:rsidRPr="009B6BD1">
        <w:rPr>
          <w:rFonts w:ascii="Times New Roman" w:eastAsia="Times New Roman" w:hAnsi="Times New Roman" w:cs="Times New Roman"/>
          <w:sz w:val="28"/>
        </w:rPr>
        <w:t xml:space="preserve">                      </w:t>
      </w:r>
    </w:p>
    <w:p w14:paraId="4F3A3A76" w14:textId="77777777" w:rsidR="000D6FB9" w:rsidRPr="009B6BD1" w:rsidRDefault="00056D37" w:rsidP="00B87062">
      <w:pPr>
        <w:spacing w:line="360" w:lineRule="auto"/>
        <w:jc w:val="right"/>
        <w:rPr>
          <w:rFonts w:ascii="Times New Roman" w:eastAsia="Times New Roman" w:hAnsi="Times New Roman" w:cs="Times New Roman"/>
          <w:b/>
          <w:sz w:val="28"/>
        </w:rPr>
      </w:pPr>
      <w:r w:rsidRPr="009B6BD1">
        <w:rPr>
          <w:rFonts w:ascii="Times New Roman" w:eastAsia="Times New Roman" w:hAnsi="Times New Roman" w:cs="Times New Roman"/>
          <w:sz w:val="28"/>
        </w:rPr>
        <w:t xml:space="preserve">    By: </w:t>
      </w:r>
      <w:r w:rsidRPr="009B6BD1">
        <w:rPr>
          <w:rFonts w:ascii="Times New Roman" w:eastAsia="Times New Roman" w:hAnsi="Times New Roman" w:cs="Times New Roman"/>
          <w:b/>
          <w:sz w:val="28"/>
        </w:rPr>
        <w:t xml:space="preserve">BUTELEZI PONGA JULIENNE </w:t>
      </w:r>
      <w:r w:rsidRPr="009B6BD1">
        <w:rPr>
          <w:rFonts w:ascii="Times New Roman" w:eastAsia="Times New Roman" w:hAnsi="Times New Roman" w:cs="Times New Roman"/>
          <w:sz w:val="28"/>
        </w:rPr>
        <w:t>and</w:t>
      </w:r>
      <w:r w:rsidRPr="009B6BD1">
        <w:rPr>
          <w:rFonts w:ascii="Times New Roman" w:eastAsia="Times New Roman" w:hAnsi="Times New Roman" w:cs="Times New Roman"/>
          <w:b/>
          <w:sz w:val="28"/>
        </w:rPr>
        <w:t xml:space="preserve"> </w:t>
      </w:r>
    </w:p>
    <w:p w14:paraId="07E1AC78" w14:textId="77777777" w:rsidR="000D6FB9" w:rsidRPr="009B6BD1" w:rsidRDefault="00056D37" w:rsidP="00B87062">
      <w:pPr>
        <w:spacing w:line="360" w:lineRule="auto"/>
        <w:jc w:val="right"/>
        <w:rPr>
          <w:rFonts w:ascii="Times New Roman" w:eastAsia="Times New Roman" w:hAnsi="Times New Roman" w:cs="Times New Roman"/>
          <w:b/>
          <w:sz w:val="28"/>
        </w:rPr>
      </w:pPr>
      <w:r w:rsidRPr="009B6BD1">
        <w:rPr>
          <w:rFonts w:ascii="Times New Roman" w:eastAsia="Times New Roman" w:hAnsi="Times New Roman" w:cs="Times New Roman"/>
          <w:b/>
          <w:sz w:val="28"/>
        </w:rPr>
        <w:t xml:space="preserve">      CHIRUZA BISIMWA</w:t>
      </w:r>
      <w:r w:rsidR="008C24B3">
        <w:rPr>
          <w:rFonts w:ascii="Times New Roman" w:eastAsia="Times New Roman" w:hAnsi="Times New Roman" w:cs="Times New Roman"/>
          <w:b/>
          <w:sz w:val="28"/>
        </w:rPr>
        <w:t xml:space="preserve"> </w:t>
      </w:r>
      <w:r w:rsidR="008C24B3" w:rsidRPr="009B6BD1">
        <w:rPr>
          <w:rFonts w:ascii="Times New Roman" w:eastAsia="Times New Roman" w:hAnsi="Times New Roman" w:cs="Times New Roman"/>
          <w:b/>
          <w:sz w:val="28"/>
        </w:rPr>
        <w:t>GRACE</w:t>
      </w:r>
    </w:p>
    <w:p w14:paraId="77A224C6" w14:textId="77777777" w:rsidR="000D6FB9" w:rsidRPr="009B6BD1" w:rsidRDefault="00056D37" w:rsidP="00B87062">
      <w:pPr>
        <w:spacing w:line="360" w:lineRule="auto"/>
        <w:rPr>
          <w:rFonts w:ascii="Times New Roman" w:eastAsia="Times New Roman" w:hAnsi="Times New Roman" w:cs="Times New Roman"/>
          <w:sz w:val="28"/>
        </w:rPr>
      </w:pPr>
      <w:r w:rsidRPr="009B6BD1">
        <w:rPr>
          <w:rFonts w:ascii="Times New Roman" w:eastAsia="Times New Roman" w:hAnsi="Times New Roman" w:cs="Times New Roman"/>
          <w:sz w:val="28"/>
        </w:rPr>
        <w:t>Supervisor: Lecturer MARCELIN</w:t>
      </w:r>
    </w:p>
    <w:p w14:paraId="2269AE14" w14:textId="77777777" w:rsidR="000D6FB9" w:rsidRPr="009B6BD1" w:rsidRDefault="000D6FB9" w:rsidP="00B87062">
      <w:pPr>
        <w:spacing w:line="360" w:lineRule="auto"/>
        <w:jc w:val="center"/>
        <w:rPr>
          <w:rFonts w:ascii="Times New Roman" w:eastAsia="Times New Roman" w:hAnsi="Times New Roman" w:cs="Times New Roman"/>
          <w:sz w:val="28"/>
        </w:rPr>
      </w:pPr>
    </w:p>
    <w:p w14:paraId="4B47E957" w14:textId="77777777" w:rsidR="000D6FB9" w:rsidRPr="009B6BD1" w:rsidRDefault="00056D37" w:rsidP="00B87062">
      <w:pPr>
        <w:spacing w:line="360" w:lineRule="auto"/>
        <w:jc w:val="center"/>
        <w:rPr>
          <w:rFonts w:ascii="Times New Roman" w:eastAsia="Times New Roman" w:hAnsi="Times New Roman" w:cs="Times New Roman"/>
          <w:sz w:val="28"/>
        </w:rPr>
      </w:pPr>
      <w:r w:rsidRPr="009B6BD1">
        <w:rPr>
          <w:rFonts w:ascii="Times New Roman" w:eastAsia="Times New Roman" w:hAnsi="Times New Roman" w:cs="Times New Roman"/>
          <w:sz w:val="28"/>
        </w:rPr>
        <w:t>Academic year 2019 - 2020</w:t>
      </w:r>
    </w:p>
    <w:p w14:paraId="20CF91AA" w14:textId="77777777" w:rsidR="003E0C6E" w:rsidRPr="009B6BD1" w:rsidRDefault="003E0C6E">
      <w:pPr>
        <w:keepNext/>
        <w:keepLines/>
        <w:spacing w:before="400" w:after="40" w:line="360" w:lineRule="auto"/>
        <w:jc w:val="center"/>
        <w:rPr>
          <w:rFonts w:ascii="Times New Roman" w:eastAsia="Times New Roman" w:hAnsi="Times New Roman" w:cs="Times New Roman"/>
          <w:color w:val="1F4E79"/>
          <w:sz w:val="24"/>
        </w:rPr>
      </w:pPr>
      <w:r w:rsidRPr="009B6BD1">
        <w:rPr>
          <w:rFonts w:ascii="Times New Roman" w:eastAsia="Times New Roman" w:hAnsi="Times New Roman" w:cs="Times New Roman"/>
          <w:color w:val="1F4E79"/>
          <w:sz w:val="24"/>
        </w:rPr>
        <w:lastRenderedPageBreak/>
        <w:t>DECLARATION</w:t>
      </w:r>
    </w:p>
    <w:p w14:paraId="5613DF2E" w14:textId="77777777" w:rsidR="00F376D2" w:rsidRPr="009B6BD1" w:rsidRDefault="00E77621" w:rsidP="00F376D2">
      <w:pPr>
        <w:spacing w:line="360" w:lineRule="auto"/>
        <w:jc w:val="both"/>
        <w:rPr>
          <w:rFonts w:ascii="Times New Roman" w:hAnsi="Times New Roman" w:cs="Times New Roman"/>
          <w:sz w:val="24"/>
          <w:szCs w:val="24"/>
        </w:rPr>
      </w:pPr>
      <w:r w:rsidRPr="009B6BD1">
        <w:rPr>
          <w:rFonts w:ascii="Times New Roman" w:hAnsi="Times New Roman" w:cs="Times New Roman"/>
        </w:rPr>
        <w:t>“</w:t>
      </w:r>
      <w:r w:rsidRPr="009B6BD1">
        <w:rPr>
          <w:rFonts w:ascii="Times New Roman" w:hAnsi="Times New Roman" w:cs="Times New Roman"/>
          <w:sz w:val="24"/>
          <w:szCs w:val="24"/>
        </w:rPr>
        <w:t>This dissertation titled</w:t>
      </w:r>
      <w:r w:rsidRPr="009B6BD1">
        <w:rPr>
          <w:rFonts w:ascii="Times New Roman" w:hAnsi="Times New Roman" w:cs="Times New Roman"/>
          <w:b/>
          <w:sz w:val="24"/>
          <w:szCs w:val="24"/>
        </w:rPr>
        <w:t xml:space="preserve"> </w:t>
      </w:r>
      <w:r w:rsidRPr="009B6BD1">
        <w:rPr>
          <w:rFonts w:ascii="Times New Roman" w:eastAsia="Times New Roman" w:hAnsi="Times New Roman" w:cs="Times New Roman"/>
          <w:b/>
          <w:sz w:val="24"/>
          <w:szCs w:val="24"/>
        </w:rPr>
        <w:t>ANALYSIS, DESIGN AND IMPLEMENTATION OF RESTAURATION CHURCH INFORMATIONS SYSTEM</w:t>
      </w:r>
      <w:r w:rsidR="00316139" w:rsidRPr="009B6BD1">
        <w:rPr>
          <w:rFonts w:ascii="Times New Roman" w:hAnsi="Times New Roman" w:cs="Times New Roman"/>
          <w:sz w:val="24"/>
          <w:szCs w:val="24"/>
        </w:rPr>
        <w:t xml:space="preserve"> is our</w:t>
      </w:r>
      <w:r w:rsidRPr="009B6BD1">
        <w:rPr>
          <w:rFonts w:ascii="Times New Roman" w:hAnsi="Times New Roman" w:cs="Times New Roman"/>
          <w:sz w:val="24"/>
          <w:szCs w:val="24"/>
        </w:rPr>
        <w:t xml:space="preserve"> original work, it has never been submitted before for any other degree a</w:t>
      </w:r>
      <w:r w:rsidR="00F376D2" w:rsidRPr="009B6BD1">
        <w:rPr>
          <w:rFonts w:ascii="Times New Roman" w:hAnsi="Times New Roman" w:cs="Times New Roman"/>
          <w:sz w:val="24"/>
          <w:szCs w:val="24"/>
        </w:rPr>
        <w:t>ward to any other University ‟.</w:t>
      </w:r>
    </w:p>
    <w:p w14:paraId="5365B8EF" w14:textId="77777777" w:rsidR="00F643F9" w:rsidRPr="009B6BD1" w:rsidRDefault="00F376D2" w:rsidP="00F376D2">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 xml:space="preserve">  </w:t>
      </w:r>
      <w:r w:rsidR="00F643F9" w:rsidRPr="009B6BD1">
        <w:rPr>
          <w:rFonts w:ascii="Times New Roman" w:hAnsi="Times New Roman" w:cs="Times New Roman"/>
          <w:sz w:val="24"/>
          <w:szCs w:val="24"/>
        </w:rPr>
        <w:tab/>
      </w:r>
      <w:r w:rsidR="00F643F9" w:rsidRPr="009B6BD1">
        <w:rPr>
          <w:rFonts w:ascii="Times New Roman" w:hAnsi="Times New Roman" w:cs="Times New Roman"/>
          <w:sz w:val="24"/>
          <w:szCs w:val="24"/>
        </w:rPr>
        <w:tab/>
        <w:t xml:space="preserve">BUTELEZI PONGA </w:t>
      </w:r>
      <w:r w:rsidR="008938DF" w:rsidRPr="009B6BD1">
        <w:rPr>
          <w:rFonts w:ascii="Times New Roman" w:hAnsi="Times New Roman" w:cs="Times New Roman"/>
          <w:b/>
          <w:sz w:val="24"/>
          <w:szCs w:val="24"/>
        </w:rPr>
        <w:t>Julienne</w:t>
      </w:r>
      <w:r w:rsidR="008938DF" w:rsidRPr="009B6BD1">
        <w:rPr>
          <w:rFonts w:ascii="Times New Roman" w:hAnsi="Times New Roman" w:cs="Times New Roman"/>
          <w:sz w:val="24"/>
          <w:szCs w:val="24"/>
        </w:rPr>
        <w:t xml:space="preserve"> </w:t>
      </w:r>
      <w:r w:rsidR="00F643F9" w:rsidRPr="009B6BD1">
        <w:rPr>
          <w:rFonts w:ascii="Times New Roman" w:hAnsi="Times New Roman" w:cs="Times New Roman"/>
          <w:sz w:val="24"/>
          <w:szCs w:val="24"/>
        </w:rPr>
        <w:t>RN:  201720574</w:t>
      </w:r>
    </w:p>
    <w:p w14:paraId="00747EC5" w14:textId="77777777" w:rsidR="003007C9" w:rsidRPr="009B6BD1" w:rsidRDefault="00E77621" w:rsidP="00F643F9">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 xml:space="preserve"> Signature </w:t>
      </w:r>
      <w:r w:rsidR="003007C9" w:rsidRPr="009B6BD1">
        <w:rPr>
          <w:rFonts w:ascii="Times New Roman" w:hAnsi="Times New Roman" w:cs="Times New Roman"/>
          <w:sz w:val="24"/>
          <w:szCs w:val="24"/>
        </w:rPr>
        <w:t>………………………………………….</w:t>
      </w:r>
    </w:p>
    <w:p w14:paraId="10300C28" w14:textId="77777777" w:rsidR="00F376D2" w:rsidRPr="009B6BD1" w:rsidRDefault="00E77621" w:rsidP="00F643F9">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Date……………</w:t>
      </w:r>
      <w:r w:rsidR="003007C9" w:rsidRPr="009B6BD1">
        <w:rPr>
          <w:rFonts w:ascii="Times New Roman" w:hAnsi="Times New Roman" w:cs="Times New Roman"/>
          <w:sz w:val="24"/>
          <w:szCs w:val="24"/>
        </w:rPr>
        <w:t>………</w:t>
      </w:r>
      <w:r w:rsidR="00C85294" w:rsidRPr="009B6BD1">
        <w:rPr>
          <w:rFonts w:ascii="Times New Roman" w:hAnsi="Times New Roman" w:cs="Times New Roman"/>
          <w:sz w:val="24"/>
          <w:szCs w:val="24"/>
        </w:rPr>
        <w:t>…. -</w:t>
      </w:r>
      <w:r w:rsidR="003007C9" w:rsidRPr="009B6BD1">
        <w:rPr>
          <w:rFonts w:ascii="Times New Roman" w:hAnsi="Times New Roman" w:cs="Times New Roman"/>
          <w:sz w:val="24"/>
          <w:szCs w:val="24"/>
        </w:rPr>
        <w:t>………</w:t>
      </w:r>
      <w:r w:rsidRPr="009B6BD1">
        <w:rPr>
          <w:rFonts w:ascii="Times New Roman" w:hAnsi="Times New Roman" w:cs="Times New Roman"/>
          <w:sz w:val="24"/>
          <w:szCs w:val="24"/>
        </w:rPr>
        <w:t>…</w:t>
      </w:r>
      <w:r w:rsidR="003007C9" w:rsidRPr="009B6BD1">
        <w:rPr>
          <w:rFonts w:ascii="Times New Roman" w:hAnsi="Times New Roman" w:cs="Times New Roman"/>
          <w:sz w:val="24"/>
          <w:szCs w:val="24"/>
        </w:rPr>
        <w:t>-……………..</w:t>
      </w:r>
    </w:p>
    <w:p w14:paraId="1E4F240A" w14:textId="77777777" w:rsidR="00F643F9" w:rsidRPr="009B6BD1" w:rsidRDefault="00F643F9" w:rsidP="00F643F9">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 xml:space="preserve">CHIRUZA BISIMWA </w:t>
      </w:r>
      <w:r w:rsidR="008938DF" w:rsidRPr="009B6BD1">
        <w:rPr>
          <w:rFonts w:ascii="Times New Roman" w:hAnsi="Times New Roman" w:cs="Times New Roman"/>
          <w:b/>
          <w:sz w:val="24"/>
          <w:szCs w:val="24"/>
        </w:rPr>
        <w:t>Grace</w:t>
      </w:r>
      <w:r w:rsidR="008938DF" w:rsidRPr="009B6BD1">
        <w:rPr>
          <w:rFonts w:ascii="Times New Roman" w:hAnsi="Times New Roman" w:cs="Times New Roman"/>
          <w:sz w:val="24"/>
          <w:szCs w:val="24"/>
        </w:rPr>
        <w:t xml:space="preserve"> </w:t>
      </w:r>
      <w:r w:rsidRPr="009B6BD1">
        <w:rPr>
          <w:rFonts w:ascii="Times New Roman" w:hAnsi="Times New Roman" w:cs="Times New Roman"/>
          <w:sz w:val="24"/>
          <w:szCs w:val="24"/>
        </w:rPr>
        <w:t>RN: 201720131</w:t>
      </w:r>
    </w:p>
    <w:p w14:paraId="5D2659E0" w14:textId="77777777" w:rsidR="006D53C9" w:rsidRPr="009B6BD1" w:rsidRDefault="006D53C9" w:rsidP="006D53C9">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Signature ………………………………………….</w:t>
      </w:r>
    </w:p>
    <w:p w14:paraId="2352DE73" w14:textId="77777777" w:rsidR="006D53C9" w:rsidRPr="009B6BD1" w:rsidRDefault="006D53C9" w:rsidP="006D53C9">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Date……………………</w:t>
      </w:r>
      <w:r w:rsidR="00C85294" w:rsidRPr="009B6BD1">
        <w:rPr>
          <w:rFonts w:ascii="Times New Roman" w:hAnsi="Times New Roman" w:cs="Times New Roman"/>
          <w:sz w:val="24"/>
          <w:szCs w:val="24"/>
        </w:rPr>
        <w:t>…. -</w:t>
      </w:r>
      <w:r w:rsidRPr="009B6BD1">
        <w:rPr>
          <w:rFonts w:ascii="Times New Roman" w:hAnsi="Times New Roman" w:cs="Times New Roman"/>
          <w:sz w:val="24"/>
          <w:szCs w:val="24"/>
        </w:rPr>
        <w:t>…………-……………..</w:t>
      </w:r>
      <w:r w:rsidR="00E77621" w:rsidRPr="009B6BD1">
        <w:rPr>
          <w:rFonts w:ascii="Times New Roman" w:hAnsi="Times New Roman" w:cs="Times New Roman"/>
          <w:sz w:val="24"/>
          <w:szCs w:val="24"/>
        </w:rPr>
        <w:t xml:space="preserve"> </w:t>
      </w:r>
    </w:p>
    <w:p w14:paraId="3D2CAB82" w14:textId="77777777" w:rsidR="0069554B" w:rsidRPr="009B6BD1" w:rsidRDefault="00E77621" w:rsidP="006D53C9">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“Th</w:t>
      </w:r>
      <w:r w:rsidR="00374C8C" w:rsidRPr="009B6BD1">
        <w:rPr>
          <w:rFonts w:ascii="Times New Roman" w:hAnsi="Times New Roman" w:cs="Times New Roman"/>
          <w:sz w:val="24"/>
          <w:szCs w:val="24"/>
        </w:rPr>
        <w:t xml:space="preserve">is dissertation title </w:t>
      </w:r>
      <w:r w:rsidR="00374C8C" w:rsidRPr="009B6BD1">
        <w:rPr>
          <w:rFonts w:ascii="Times New Roman" w:eastAsia="Times New Roman" w:hAnsi="Times New Roman" w:cs="Times New Roman"/>
          <w:b/>
          <w:sz w:val="24"/>
          <w:szCs w:val="24"/>
        </w:rPr>
        <w:t>ANALYSIS, DESIGN AND IMPLEMENTATION OF RESTAURATION CHURCH INFORMATIONS SYSTEM</w:t>
      </w:r>
      <w:r w:rsidRPr="009B6BD1">
        <w:rPr>
          <w:rFonts w:ascii="Times New Roman" w:hAnsi="Times New Roman" w:cs="Times New Roman"/>
          <w:sz w:val="24"/>
          <w:szCs w:val="24"/>
        </w:rPr>
        <w:t xml:space="preserve"> has been done under my supervisio</w:t>
      </w:r>
      <w:r w:rsidR="00665CBD" w:rsidRPr="009B6BD1">
        <w:rPr>
          <w:rFonts w:ascii="Times New Roman" w:hAnsi="Times New Roman" w:cs="Times New Roman"/>
          <w:sz w:val="24"/>
          <w:szCs w:val="24"/>
        </w:rPr>
        <w:t>n and submitted for examination with</w:t>
      </w:r>
      <w:r w:rsidR="0069554B" w:rsidRPr="009B6BD1">
        <w:rPr>
          <w:rFonts w:ascii="Times New Roman" w:hAnsi="Times New Roman" w:cs="Times New Roman"/>
          <w:sz w:val="24"/>
          <w:szCs w:val="24"/>
        </w:rPr>
        <w:t xml:space="preserve"> </w:t>
      </w:r>
      <w:r w:rsidR="00665CBD" w:rsidRPr="009B6BD1">
        <w:rPr>
          <w:rFonts w:ascii="Times New Roman" w:hAnsi="Times New Roman" w:cs="Times New Roman"/>
          <w:sz w:val="24"/>
          <w:szCs w:val="24"/>
        </w:rPr>
        <w:t xml:space="preserve">my </w:t>
      </w:r>
      <w:r w:rsidRPr="009B6BD1">
        <w:rPr>
          <w:rFonts w:ascii="Times New Roman" w:hAnsi="Times New Roman" w:cs="Times New Roman"/>
          <w:sz w:val="24"/>
          <w:szCs w:val="24"/>
        </w:rPr>
        <w:t xml:space="preserve">(our) approval </w:t>
      </w:r>
    </w:p>
    <w:p w14:paraId="75BC69DF" w14:textId="77777777" w:rsidR="00F643F9" w:rsidRPr="009B6BD1" w:rsidRDefault="00F643F9" w:rsidP="00F376D2">
      <w:pPr>
        <w:spacing w:line="360" w:lineRule="auto"/>
        <w:jc w:val="both"/>
        <w:rPr>
          <w:rFonts w:ascii="Times New Roman" w:hAnsi="Times New Roman" w:cs="Times New Roman"/>
          <w:sz w:val="24"/>
          <w:szCs w:val="24"/>
        </w:rPr>
      </w:pPr>
    </w:p>
    <w:p w14:paraId="5836936F" w14:textId="77777777" w:rsidR="00F46620" w:rsidRPr="009B6BD1" w:rsidRDefault="00021460" w:rsidP="00F46620">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Supervisor</w:t>
      </w:r>
      <w:r w:rsidR="00F46620" w:rsidRPr="009B6BD1">
        <w:rPr>
          <w:rFonts w:ascii="Times New Roman" w:hAnsi="Times New Roman" w:cs="Times New Roman"/>
          <w:sz w:val="24"/>
          <w:szCs w:val="24"/>
        </w:rPr>
        <w:t xml:space="preserve"> </w:t>
      </w:r>
      <w:r w:rsidR="008938DF" w:rsidRPr="009B6BD1">
        <w:rPr>
          <w:rFonts w:ascii="Times New Roman" w:hAnsi="Times New Roman" w:cs="Times New Roman"/>
          <w:sz w:val="24"/>
          <w:szCs w:val="24"/>
        </w:rPr>
        <w:t xml:space="preserve">UWANTEGE </w:t>
      </w:r>
      <w:r w:rsidR="008938DF" w:rsidRPr="009B6BD1">
        <w:rPr>
          <w:rFonts w:ascii="Times New Roman" w:hAnsi="Times New Roman" w:cs="Times New Roman"/>
          <w:b/>
          <w:sz w:val="24"/>
          <w:szCs w:val="24"/>
        </w:rPr>
        <w:t>Oliver</w:t>
      </w:r>
    </w:p>
    <w:p w14:paraId="40C2FA3E" w14:textId="77777777" w:rsidR="00021460" w:rsidRPr="009B6BD1" w:rsidRDefault="00021460" w:rsidP="00021460">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Signature ………………………………………….</w:t>
      </w:r>
    </w:p>
    <w:p w14:paraId="1306EC1A" w14:textId="77777777" w:rsidR="00F643F9" w:rsidRPr="009B6BD1" w:rsidRDefault="00021460" w:rsidP="00021460">
      <w:pPr>
        <w:spacing w:line="360" w:lineRule="auto"/>
        <w:ind w:left="720" w:firstLine="720"/>
        <w:jc w:val="both"/>
        <w:rPr>
          <w:rFonts w:ascii="Times New Roman" w:hAnsi="Times New Roman" w:cs="Times New Roman"/>
          <w:i/>
          <w:sz w:val="24"/>
          <w:szCs w:val="24"/>
        </w:rPr>
      </w:pPr>
      <w:r w:rsidRPr="009B6BD1">
        <w:rPr>
          <w:rFonts w:ascii="Times New Roman" w:hAnsi="Times New Roman" w:cs="Times New Roman"/>
          <w:sz w:val="24"/>
          <w:szCs w:val="24"/>
        </w:rPr>
        <w:t>Date……………………</w:t>
      </w:r>
      <w:r w:rsidR="00C85294" w:rsidRPr="009B6BD1">
        <w:rPr>
          <w:rFonts w:ascii="Times New Roman" w:hAnsi="Times New Roman" w:cs="Times New Roman"/>
          <w:sz w:val="24"/>
          <w:szCs w:val="24"/>
        </w:rPr>
        <w:t>…. -</w:t>
      </w:r>
      <w:r w:rsidRPr="009B6BD1">
        <w:rPr>
          <w:rFonts w:ascii="Times New Roman" w:hAnsi="Times New Roman" w:cs="Times New Roman"/>
          <w:sz w:val="24"/>
          <w:szCs w:val="24"/>
        </w:rPr>
        <w:t>…………-……………..</w:t>
      </w:r>
    </w:p>
    <w:p w14:paraId="0B9C512E" w14:textId="77777777" w:rsidR="003608B7" w:rsidRPr="008C24B3" w:rsidRDefault="00E77621" w:rsidP="008C24B3">
      <w:pPr>
        <w:spacing w:line="360" w:lineRule="auto"/>
        <w:jc w:val="both"/>
        <w:rPr>
          <w:rFonts w:ascii="Times New Roman" w:hAnsi="Times New Roman" w:cs="Times New Roman"/>
          <w:i/>
          <w:sz w:val="24"/>
          <w:szCs w:val="24"/>
        </w:rPr>
      </w:pPr>
      <w:r w:rsidRPr="009B6BD1">
        <w:rPr>
          <w:rFonts w:ascii="Times New Roman" w:hAnsi="Times New Roman" w:cs="Times New Roman"/>
          <w:i/>
          <w:sz w:val="24"/>
          <w:szCs w:val="24"/>
        </w:rPr>
        <w:t>Copyright Reserved by the author. The text is Copyright © year of the work. Name of the author. All rights Reserved. No part of this Dissertation may be reproduced or transmitted without prior written permission of the author.</w:t>
      </w:r>
    </w:p>
    <w:p w14:paraId="06E2F9E0" w14:textId="77777777" w:rsidR="008C24B3" w:rsidRDefault="008C24B3" w:rsidP="00E77621">
      <w:pPr>
        <w:keepNext/>
        <w:keepLines/>
        <w:spacing w:before="400" w:after="40" w:line="360" w:lineRule="auto"/>
        <w:jc w:val="both"/>
        <w:rPr>
          <w:rFonts w:ascii="Times New Roman" w:hAnsi="Times New Roman" w:cs="Times New Roman"/>
          <w:b/>
          <w:sz w:val="32"/>
          <w:szCs w:val="32"/>
        </w:rPr>
      </w:pPr>
    </w:p>
    <w:p w14:paraId="4773AA7F" w14:textId="77777777" w:rsidR="00EE1BB1" w:rsidRDefault="00EE1BB1" w:rsidP="00EE1BB1">
      <w:pPr>
        <w:keepNext/>
        <w:keepLines/>
        <w:spacing w:before="400" w:after="40" w:line="360" w:lineRule="auto"/>
        <w:ind w:left="720" w:hanging="720"/>
        <w:jc w:val="both"/>
        <w:rPr>
          <w:rFonts w:ascii="Times New Roman" w:hAnsi="Times New Roman" w:cs="Times New Roman"/>
          <w:b/>
          <w:sz w:val="32"/>
          <w:szCs w:val="32"/>
        </w:rPr>
      </w:pPr>
    </w:p>
    <w:p w14:paraId="4C98C7A3" w14:textId="6C16F2F6" w:rsidR="003E0C6E" w:rsidRPr="009B6BD1" w:rsidRDefault="003608B7" w:rsidP="00EE1BB1">
      <w:pPr>
        <w:keepNext/>
        <w:keepLines/>
        <w:spacing w:before="400" w:after="40" w:line="360" w:lineRule="auto"/>
        <w:ind w:left="720" w:hanging="720"/>
        <w:jc w:val="both"/>
        <w:rPr>
          <w:rFonts w:ascii="Times New Roman" w:hAnsi="Times New Roman" w:cs="Times New Roman"/>
          <w:b/>
          <w:sz w:val="32"/>
          <w:szCs w:val="32"/>
        </w:rPr>
      </w:pPr>
      <w:r w:rsidRPr="009B6BD1">
        <w:rPr>
          <w:rFonts w:ascii="Times New Roman" w:hAnsi="Times New Roman" w:cs="Times New Roman"/>
          <w:b/>
          <w:sz w:val="32"/>
          <w:szCs w:val="32"/>
        </w:rPr>
        <w:t>Dedication</w:t>
      </w:r>
    </w:p>
    <w:p w14:paraId="1C2F9A13" w14:textId="127DFF7A" w:rsidR="003608B7" w:rsidRPr="009B6BD1" w:rsidRDefault="003608B7" w:rsidP="00371493">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We dedicate this work to</w:t>
      </w:r>
      <w:r w:rsidR="00EE1BB1">
        <w:rPr>
          <w:rFonts w:ascii="Times New Roman" w:eastAsia="Times New Roman" w:hAnsi="Times New Roman" w:cs="Times New Roman"/>
          <w:sz w:val="24"/>
        </w:rPr>
        <w:t xml:space="preserve"> the almighty God, whom allow us to made it.</w:t>
      </w:r>
    </w:p>
    <w:p w14:paraId="693686EB" w14:textId="721DFC8E" w:rsidR="003608B7" w:rsidRPr="009B6BD1" w:rsidRDefault="00EE1BB1" w:rsidP="00371493">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To o</w:t>
      </w:r>
      <w:r w:rsidR="003608B7" w:rsidRPr="009B6BD1">
        <w:rPr>
          <w:rFonts w:ascii="Times New Roman" w:eastAsia="Times New Roman" w:hAnsi="Times New Roman" w:cs="Times New Roman"/>
          <w:sz w:val="24"/>
        </w:rPr>
        <w:t>ur Parents,</w:t>
      </w:r>
    </w:p>
    <w:p w14:paraId="6BE2D22A" w14:textId="036ED06C" w:rsidR="003608B7" w:rsidRPr="009B6BD1" w:rsidRDefault="003608B7" w:rsidP="00371493">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sisters and brothers,</w:t>
      </w:r>
    </w:p>
    <w:p w14:paraId="77A58B91" w14:textId="4D3E6406" w:rsidR="001E4D7A" w:rsidRPr="009B6BD1" w:rsidRDefault="003608B7" w:rsidP="00371493">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friends.</w:t>
      </w:r>
    </w:p>
    <w:p w14:paraId="24E832B0" w14:textId="77777777" w:rsidR="001E4D7A" w:rsidRPr="009B6BD1" w:rsidRDefault="001E4D7A" w:rsidP="001E4D7A">
      <w:pPr>
        <w:keepNext/>
        <w:keepLines/>
        <w:spacing w:before="400" w:after="40" w:line="360" w:lineRule="auto"/>
        <w:jc w:val="both"/>
        <w:rPr>
          <w:rFonts w:ascii="Times New Roman" w:hAnsi="Times New Roman" w:cs="Times New Roman"/>
          <w:b/>
          <w:sz w:val="28"/>
          <w:szCs w:val="28"/>
        </w:rPr>
      </w:pPr>
      <w:r w:rsidRPr="009B6BD1">
        <w:rPr>
          <w:rFonts w:ascii="Times New Roman" w:hAnsi="Times New Roman" w:cs="Times New Roman"/>
          <w:b/>
          <w:sz w:val="28"/>
          <w:szCs w:val="28"/>
        </w:rPr>
        <w:lastRenderedPageBreak/>
        <w:t>Acknowledgement</w:t>
      </w:r>
    </w:p>
    <w:p w14:paraId="7C5F45E6" w14:textId="4C6DE934" w:rsidR="001E4D7A" w:rsidRPr="009B6BD1" w:rsidRDefault="001E4D7A" w:rsidP="00371493">
      <w:pPr>
        <w:keepNext/>
        <w:keepLines/>
        <w:spacing w:before="400" w:after="40" w:line="480" w:lineRule="auto"/>
        <w:jc w:val="both"/>
        <w:rPr>
          <w:rFonts w:ascii="Times New Roman" w:hAnsi="Times New Roman" w:cs="Times New Roman"/>
          <w:sz w:val="24"/>
          <w:szCs w:val="32"/>
        </w:rPr>
      </w:pPr>
      <w:r w:rsidRPr="009B6BD1">
        <w:rPr>
          <w:rFonts w:ascii="Times New Roman" w:hAnsi="Times New Roman" w:cs="Times New Roman"/>
          <w:sz w:val="24"/>
          <w:szCs w:val="32"/>
        </w:rPr>
        <w:t>The success and final outcome of this project required a lot guidance and assistance form many people and we are extremely privileged to have got this all along</w:t>
      </w:r>
      <w:r w:rsidR="000B4004" w:rsidRPr="009B6BD1">
        <w:rPr>
          <w:rFonts w:ascii="Times New Roman" w:hAnsi="Times New Roman" w:cs="Times New Roman"/>
          <w:sz w:val="24"/>
          <w:szCs w:val="32"/>
        </w:rPr>
        <w:t xml:space="preserve"> the completion of this project.</w:t>
      </w:r>
      <w:r w:rsidR="00371493">
        <w:rPr>
          <w:rFonts w:ascii="Times New Roman" w:hAnsi="Times New Roman" w:cs="Times New Roman"/>
          <w:sz w:val="24"/>
          <w:szCs w:val="32"/>
        </w:rPr>
        <w:t xml:space="preserve"> </w:t>
      </w:r>
      <w:r w:rsidRPr="009B6BD1">
        <w:rPr>
          <w:rFonts w:ascii="Times New Roman" w:hAnsi="Times New Roman" w:cs="Times New Roman"/>
          <w:sz w:val="24"/>
          <w:szCs w:val="32"/>
        </w:rPr>
        <w:t>Being at the end of our scientific work, we are extremely grateful and thankful to the Almighty God, who filled his Grace and Breath of life upon us by giving us good health, strength, intelligence and much more that we cannot list here in order to reach the completion of this work. We thank a lot the owner and founder of KIGALI INDEPENDENT UNIVERSITY prof. Dr. RWIGAMBA BALINDA for this achievements and wisdom, without forgetting all the pieces of advice and all the blessing that he has been wishing us every time that the occasion opened up. Also, we are million grateful to our Supervisor the Engineer and Lecturer Oliver UWANTEGE, who beside her overloaded schedule, despite the multitude responsibilities and work, she has accepted to take her time to provide with good remarks, guidance and correction without them we could had not reached to the completion of this scientific work. We could not draw a curtain to this part of acknowledgment without saying a word of thank to the administration staff to whom we owe almost everything because they did their best toward us, choosing and selecting best lectures and putting us in a comfortable environment that helped us to complete this present work.</w:t>
      </w:r>
    </w:p>
    <w:p w14:paraId="6E097B91" w14:textId="77777777" w:rsidR="001E4D7A" w:rsidRPr="009B6BD1" w:rsidRDefault="001E4D7A" w:rsidP="00371493">
      <w:pPr>
        <w:keepNext/>
        <w:keepLines/>
        <w:spacing w:before="400" w:after="40" w:line="480" w:lineRule="auto"/>
        <w:jc w:val="both"/>
        <w:rPr>
          <w:rFonts w:ascii="Times New Roman" w:hAnsi="Times New Roman" w:cs="Times New Roman"/>
          <w:sz w:val="24"/>
          <w:szCs w:val="32"/>
        </w:rPr>
      </w:pPr>
      <w:r w:rsidRPr="009B6BD1">
        <w:rPr>
          <w:rFonts w:ascii="Times New Roman" w:hAnsi="Times New Roman" w:cs="Times New Roman"/>
          <w:sz w:val="24"/>
          <w:szCs w:val="32"/>
        </w:rPr>
        <w:t>We are finally so thankful to Family members, especially our parents and sponsors who have done all they could for the success of this project</w:t>
      </w:r>
      <w:r w:rsidR="00B6426E" w:rsidRPr="009B6BD1">
        <w:rPr>
          <w:rFonts w:ascii="Times New Roman" w:hAnsi="Times New Roman" w:cs="Times New Roman"/>
          <w:sz w:val="24"/>
          <w:szCs w:val="32"/>
        </w:rPr>
        <w:t>.</w:t>
      </w:r>
    </w:p>
    <w:p w14:paraId="7CD662FB" w14:textId="77777777" w:rsidR="00B6426E" w:rsidRPr="009B6BD1" w:rsidRDefault="00B6426E" w:rsidP="00371493">
      <w:pPr>
        <w:keepNext/>
        <w:keepLines/>
        <w:spacing w:before="400" w:after="40" w:line="480" w:lineRule="auto"/>
        <w:jc w:val="both"/>
        <w:rPr>
          <w:rFonts w:ascii="Times New Roman" w:hAnsi="Times New Roman" w:cs="Times New Roman"/>
          <w:sz w:val="24"/>
          <w:szCs w:val="32"/>
        </w:rPr>
      </w:pPr>
      <w:r w:rsidRPr="009B6BD1">
        <w:rPr>
          <w:rFonts w:ascii="Times New Roman" w:hAnsi="Times New Roman" w:cs="Times New Roman"/>
          <w:sz w:val="24"/>
          <w:szCs w:val="32"/>
        </w:rPr>
        <w:t>To anyone who contributed in any way to the completion of this work, accept our sincere thanks.</w:t>
      </w:r>
    </w:p>
    <w:p w14:paraId="0656875C" w14:textId="40937FCE" w:rsidR="00201F3B" w:rsidRDefault="00201F3B" w:rsidP="009B6BD1">
      <w:pPr>
        <w:keepNext/>
        <w:keepLines/>
        <w:spacing w:before="400" w:after="40" w:line="360" w:lineRule="auto"/>
        <w:rPr>
          <w:rFonts w:ascii="Times New Roman" w:eastAsia="Times New Roman" w:hAnsi="Times New Roman" w:cs="Times New Roman"/>
          <w:color w:val="1F4E79"/>
          <w:sz w:val="24"/>
        </w:rPr>
      </w:pPr>
    </w:p>
    <w:p w14:paraId="759AE231" w14:textId="19B3D038" w:rsidR="00201F3B" w:rsidRDefault="00201F3B"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LIST OF ABBREVIATION AND ACRONYMS</w:t>
      </w:r>
    </w:p>
    <w:p w14:paraId="2247B1F0" w14:textId="1FA92C89" w:rsidR="003606D4" w:rsidRDefault="003606D4"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ERC:</w:t>
      </w:r>
    </w:p>
    <w:p w14:paraId="381E4D0D" w14:textId="116E9283" w:rsidR="003606D4" w:rsidRDefault="003606D4"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PS:</w:t>
      </w:r>
    </w:p>
    <w:p w14:paraId="59F77791" w14:textId="05B2D690" w:rsidR="003606D4" w:rsidRDefault="003606D4" w:rsidP="009B6BD1">
      <w:pPr>
        <w:keepNext/>
        <w:keepLines/>
        <w:spacing w:before="400" w:after="40" w:line="360" w:lineRule="auto"/>
        <w:rPr>
          <w:rFonts w:ascii="Times New Roman" w:eastAsia="Times New Roman" w:hAnsi="Times New Roman" w:cs="Times New Roman"/>
          <w:sz w:val="24"/>
        </w:rPr>
      </w:pPr>
    </w:p>
    <w:p w14:paraId="38DE0078" w14:textId="37C4D13D" w:rsidR="003606D4" w:rsidRDefault="003606D4" w:rsidP="009B6BD1">
      <w:pPr>
        <w:keepNext/>
        <w:keepLines/>
        <w:spacing w:before="400" w:after="40" w:line="360" w:lineRule="auto"/>
        <w:rPr>
          <w:rFonts w:ascii="Times New Roman" w:eastAsia="Times New Roman" w:hAnsi="Times New Roman" w:cs="Times New Roman"/>
          <w:sz w:val="24"/>
        </w:rPr>
      </w:pPr>
    </w:p>
    <w:p w14:paraId="149BDC3E" w14:textId="4F665DB4" w:rsidR="003606D4" w:rsidRDefault="003606D4"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ABSTRACT</w:t>
      </w:r>
    </w:p>
    <w:p w14:paraId="2525B422" w14:textId="327C4BDA" w:rsidR="003606D4" w:rsidRDefault="003606D4" w:rsidP="009B6BD1">
      <w:pPr>
        <w:keepNext/>
        <w:keepLines/>
        <w:spacing w:before="400" w:after="40" w:line="360" w:lineRule="auto"/>
        <w:rPr>
          <w:rFonts w:ascii="Times New Roman" w:eastAsia="Times New Roman" w:hAnsi="Times New Roman" w:cs="Times New Roman"/>
          <w:sz w:val="24"/>
        </w:rPr>
      </w:pPr>
    </w:p>
    <w:p w14:paraId="6576B951" w14:textId="16B05170" w:rsidR="003606D4" w:rsidRDefault="003606D4" w:rsidP="009B6BD1">
      <w:pPr>
        <w:keepNext/>
        <w:keepLines/>
        <w:spacing w:before="400" w:after="40" w:line="360" w:lineRule="auto"/>
        <w:rPr>
          <w:rFonts w:ascii="Times New Roman" w:eastAsia="Times New Roman" w:hAnsi="Times New Roman" w:cs="Times New Roman"/>
          <w:sz w:val="24"/>
        </w:rPr>
      </w:pPr>
    </w:p>
    <w:p w14:paraId="0530F694" w14:textId="42704AC8" w:rsidR="003606D4" w:rsidRDefault="003606D4" w:rsidP="009B6BD1">
      <w:pPr>
        <w:keepNext/>
        <w:keepLines/>
        <w:spacing w:before="400" w:after="40" w:line="360" w:lineRule="auto"/>
        <w:rPr>
          <w:rFonts w:ascii="Times New Roman" w:eastAsia="Times New Roman" w:hAnsi="Times New Roman" w:cs="Times New Roman"/>
          <w:sz w:val="24"/>
        </w:rPr>
      </w:pPr>
    </w:p>
    <w:p w14:paraId="68F1AB47" w14:textId="1A44ADB8" w:rsidR="003606D4" w:rsidRDefault="003606D4" w:rsidP="009B6BD1">
      <w:pPr>
        <w:keepNext/>
        <w:keepLines/>
        <w:spacing w:before="400" w:after="40" w:line="360" w:lineRule="auto"/>
        <w:rPr>
          <w:rFonts w:ascii="Times New Roman" w:eastAsia="Times New Roman" w:hAnsi="Times New Roman" w:cs="Times New Roman"/>
          <w:sz w:val="24"/>
        </w:rPr>
      </w:pPr>
    </w:p>
    <w:p w14:paraId="57C92709" w14:textId="5AEB7124" w:rsidR="003606D4" w:rsidRDefault="003606D4" w:rsidP="009B6BD1">
      <w:pPr>
        <w:keepNext/>
        <w:keepLines/>
        <w:spacing w:before="400" w:after="40" w:line="360" w:lineRule="auto"/>
        <w:rPr>
          <w:rFonts w:ascii="Times New Roman" w:eastAsia="Times New Roman" w:hAnsi="Times New Roman" w:cs="Times New Roman"/>
          <w:sz w:val="24"/>
        </w:rPr>
      </w:pPr>
    </w:p>
    <w:p w14:paraId="156048FF" w14:textId="29DD2D17" w:rsidR="003606D4" w:rsidRDefault="003606D4" w:rsidP="009B6BD1">
      <w:pPr>
        <w:keepNext/>
        <w:keepLines/>
        <w:spacing w:before="400" w:after="40" w:line="360" w:lineRule="auto"/>
        <w:rPr>
          <w:rFonts w:ascii="Times New Roman" w:eastAsia="Times New Roman" w:hAnsi="Times New Roman" w:cs="Times New Roman"/>
          <w:sz w:val="24"/>
        </w:rPr>
      </w:pPr>
    </w:p>
    <w:p w14:paraId="251785A7" w14:textId="126F1749" w:rsidR="003606D4" w:rsidRDefault="003606D4" w:rsidP="009B6BD1">
      <w:pPr>
        <w:keepNext/>
        <w:keepLines/>
        <w:spacing w:before="400" w:after="40" w:line="360" w:lineRule="auto"/>
        <w:rPr>
          <w:rFonts w:ascii="Times New Roman" w:eastAsia="Times New Roman" w:hAnsi="Times New Roman" w:cs="Times New Roman"/>
          <w:sz w:val="24"/>
        </w:rPr>
      </w:pPr>
    </w:p>
    <w:p w14:paraId="4ADD072A" w14:textId="1C68A037" w:rsidR="003606D4" w:rsidRDefault="003606D4" w:rsidP="009B6BD1">
      <w:pPr>
        <w:keepNext/>
        <w:keepLines/>
        <w:spacing w:before="400" w:after="40" w:line="360" w:lineRule="auto"/>
        <w:rPr>
          <w:rFonts w:ascii="Times New Roman" w:eastAsia="Times New Roman" w:hAnsi="Times New Roman" w:cs="Times New Roman"/>
          <w:sz w:val="24"/>
        </w:rPr>
      </w:pPr>
    </w:p>
    <w:p w14:paraId="74D71C2B" w14:textId="7B6094AE" w:rsidR="003606D4" w:rsidRDefault="003606D4" w:rsidP="009B6BD1">
      <w:pPr>
        <w:keepNext/>
        <w:keepLines/>
        <w:spacing w:before="400" w:after="40" w:line="360" w:lineRule="auto"/>
        <w:rPr>
          <w:rFonts w:ascii="Times New Roman" w:eastAsia="Times New Roman" w:hAnsi="Times New Roman" w:cs="Times New Roman"/>
          <w:sz w:val="24"/>
        </w:rPr>
      </w:pPr>
    </w:p>
    <w:p w14:paraId="4334C92D" w14:textId="159E2C63" w:rsidR="003606D4" w:rsidRDefault="003606D4" w:rsidP="009B6BD1">
      <w:pPr>
        <w:keepNext/>
        <w:keepLines/>
        <w:spacing w:before="400" w:after="40" w:line="360" w:lineRule="auto"/>
        <w:rPr>
          <w:rFonts w:ascii="Times New Roman" w:eastAsia="Times New Roman" w:hAnsi="Times New Roman" w:cs="Times New Roman"/>
          <w:sz w:val="24"/>
        </w:rPr>
      </w:pPr>
    </w:p>
    <w:p w14:paraId="70198D9B" w14:textId="7CD6CA6B" w:rsidR="00C161CC" w:rsidRDefault="00C161CC"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TABLE OF CONTENT</w:t>
      </w:r>
    </w:p>
    <w:p w14:paraId="57205AAA" w14:textId="0F4305E6" w:rsidR="00C161CC" w:rsidRDefault="00C161CC" w:rsidP="009B6BD1">
      <w:pPr>
        <w:keepNext/>
        <w:keepLines/>
        <w:spacing w:before="400" w:after="40" w:line="360" w:lineRule="auto"/>
        <w:rPr>
          <w:rFonts w:ascii="Times New Roman" w:eastAsia="Times New Roman" w:hAnsi="Times New Roman" w:cs="Times New Roman"/>
          <w:sz w:val="24"/>
        </w:rPr>
      </w:pPr>
    </w:p>
    <w:p w14:paraId="19460FBD" w14:textId="77777777" w:rsidR="00C161CC" w:rsidRPr="00201F3B" w:rsidRDefault="00C161CC" w:rsidP="009B6BD1">
      <w:pPr>
        <w:keepNext/>
        <w:keepLines/>
        <w:spacing w:before="400" w:after="40" w:line="360" w:lineRule="auto"/>
        <w:rPr>
          <w:rFonts w:ascii="Times New Roman" w:eastAsia="Times New Roman" w:hAnsi="Times New Roman" w:cs="Times New Roman"/>
          <w:sz w:val="24"/>
        </w:rPr>
      </w:pPr>
    </w:p>
    <w:p w14:paraId="68EC9D89" w14:textId="77777777" w:rsidR="000D6FB9" w:rsidRPr="009B6BD1" w:rsidRDefault="00056D37">
      <w:pPr>
        <w:keepNext/>
        <w:keepLines/>
        <w:spacing w:before="400" w:after="40" w:line="240" w:lineRule="auto"/>
        <w:jc w:val="center"/>
        <w:rPr>
          <w:rFonts w:ascii="Times New Roman" w:eastAsia="Times New Roman" w:hAnsi="Times New Roman" w:cs="Times New Roman"/>
          <w:b/>
          <w:sz w:val="28"/>
        </w:rPr>
      </w:pPr>
      <w:r w:rsidRPr="009B6BD1">
        <w:rPr>
          <w:rFonts w:ascii="Times New Roman" w:eastAsia="Times New Roman" w:hAnsi="Times New Roman" w:cs="Times New Roman"/>
          <w:b/>
          <w:sz w:val="28"/>
        </w:rPr>
        <w:t>APPROVAL</w:t>
      </w:r>
    </w:p>
    <w:p w14:paraId="58648C1A" w14:textId="77777777" w:rsidR="000D6FB9" w:rsidRPr="009B6BD1" w:rsidRDefault="000D6FB9">
      <w:pPr>
        <w:spacing w:after="0" w:line="240" w:lineRule="auto"/>
        <w:jc w:val="both"/>
        <w:rPr>
          <w:rFonts w:ascii="Times New Roman" w:eastAsia="Times New Roman" w:hAnsi="Times New Roman" w:cs="Times New Roman"/>
          <w:sz w:val="28"/>
        </w:rPr>
      </w:pPr>
    </w:p>
    <w:p w14:paraId="245F9A89" w14:textId="43F7B151" w:rsidR="000D6FB9" w:rsidRPr="009B6BD1" w:rsidRDefault="00056D37" w:rsidP="009B6BD1">
      <w:pPr>
        <w:spacing w:after="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This dissertation is submitted by </w:t>
      </w:r>
      <w:r w:rsidRPr="009B6BD1">
        <w:rPr>
          <w:rFonts w:ascii="Times New Roman" w:eastAsia="Times New Roman" w:hAnsi="Times New Roman" w:cs="Times New Roman"/>
          <w:b/>
          <w:color w:val="000000"/>
          <w:sz w:val="28"/>
        </w:rPr>
        <w:t xml:space="preserve">BUTELEZI PONGA JULIENNE </w:t>
      </w:r>
      <w:r w:rsidRPr="009B6BD1">
        <w:rPr>
          <w:rFonts w:ascii="Times New Roman" w:eastAsia="Times New Roman" w:hAnsi="Times New Roman" w:cs="Times New Roman"/>
          <w:sz w:val="24"/>
        </w:rPr>
        <w:t xml:space="preserve">and </w:t>
      </w:r>
      <w:r w:rsidRPr="009B6BD1">
        <w:rPr>
          <w:rFonts w:ascii="Times New Roman" w:eastAsia="Times New Roman" w:hAnsi="Times New Roman" w:cs="Times New Roman"/>
          <w:b/>
          <w:color w:val="000000"/>
          <w:sz w:val="28"/>
        </w:rPr>
        <w:t>CHIRUZA BISIMWA</w:t>
      </w:r>
      <w:r w:rsidRPr="009B6BD1">
        <w:rPr>
          <w:rFonts w:ascii="Times New Roman" w:eastAsia="Times New Roman" w:hAnsi="Times New Roman" w:cs="Times New Roman"/>
          <w:sz w:val="24"/>
        </w:rPr>
        <w:t xml:space="preserve"> </w:t>
      </w:r>
      <w:r w:rsidR="00B25917" w:rsidRPr="009B6BD1">
        <w:rPr>
          <w:rFonts w:ascii="Times New Roman" w:eastAsia="Times New Roman" w:hAnsi="Times New Roman" w:cs="Times New Roman"/>
          <w:b/>
          <w:color w:val="000000"/>
          <w:sz w:val="28"/>
        </w:rPr>
        <w:t xml:space="preserve">GRACE </w:t>
      </w:r>
      <w:r w:rsidRPr="009B6BD1">
        <w:rPr>
          <w:rFonts w:ascii="Times New Roman" w:eastAsia="Times New Roman" w:hAnsi="Times New Roman" w:cs="Times New Roman"/>
          <w:sz w:val="24"/>
        </w:rPr>
        <w:t>in partial fulfillment required for the achievement of the bachelor’s degree in computer science at Kigali Independent University (ULK) GISENYI CAMPUS during the academic year 2019-2020.</w:t>
      </w:r>
    </w:p>
    <w:p w14:paraId="02B8527D" w14:textId="77777777" w:rsidR="000D6FB9" w:rsidRPr="009B6BD1" w:rsidRDefault="000D6FB9" w:rsidP="009B6BD1">
      <w:pPr>
        <w:spacing w:after="0" w:line="480" w:lineRule="auto"/>
        <w:jc w:val="both"/>
        <w:rPr>
          <w:rFonts w:ascii="Times New Roman" w:eastAsia="Times New Roman" w:hAnsi="Times New Roman" w:cs="Times New Roman"/>
          <w:sz w:val="24"/>
        </w:rPr>
      </w:pPr>
    </w:p>
    <w:p w14:paraId="74413B48" w14:textId="77777777" w:rsidR="000D6FB9" w:rsidRPr="009B6BD1" w:rsidRDefault="00056D37" w:rsidP="009B6BD1">
      <w:pPr>
        <w:spacing w:after="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Date ……</w:t>
      </w:r>
      <w:r w:rsidR="00FD263A" w:rsidRPr="009B6BD1">
        <w:rPr>
          <w:rFonts w:ascii="Times New Roman" w:eastAsia="Times New Roman" w:hAnsi="Times New Roman" w:cs="Times New Roman"/>
          <w:sz w:val="24"/>
        </w:rPr>
        <w:t>…. /</w:t>
      </w:r>
      <w:r w:rsidRPr="009B6BD1">
        <w:rPr>
          <w:rFonts w:ascii="Times New Roman" w:eastAsia="Times New Roman" w:hAnsi="Times New Roman" w:cs="Times New Roman"/>
          <w:sz w:val="24"/>
        </w:rPr>
        <w:t>………/……...</w:t>
      </w:r>
    </w:p>
    <w:p w14:paraId="058C2A01" w14:textId="77777777" w:rsidR="000D6FB9" w:rsidRPr="009B6BD1" w:rsidRDefault="00056D37" w:rsidP="009B6BD1">
      <w:pPr>
        <w:spacing w:after="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Signature ………………</w:t>
      </w:r>
      <w:r w:rsidR="00FD263A" w:rsidRPr="009B6BD1">
        <w:rPr>
          <w:rFonts w:ascii="Times New Roman" w:eastAsia="Times New Roman" w:hAnsi="Times New Roman" w:cs="Times New Roman"/>
          <w:sz w:val="24"/>
        </w:rPr>
        <w:t>….</w:t>
      </w:r>
    </w:p>
    <w:p w14:paraId="6D3421AE" w14:textId="77777777" w:rsidR="000D6FB9" w:rsidRPr="009B6BD1" w:rsidRDefault="00056D37" w:rsidP="009B6BD1">
      <w:pPr>
        <w:spacing w:after="0"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Supervisor</w:t>
      </w:r>
    </w:p>
    <w:p w14:paraId="03FD0EB2" w14:textId="77777777" w:rsidR="000D6FB9" w:rsidRPr="009B6BD1" w:rsidRDefault="00FD263A" w:rsidP="009B6BD1">
      <w:pPr>
        <w:spacing w:after="0" w:line="480" w:lineRule="auto"/>
        <w:jc w:val="both"/>
        <w:rPr>
          <w:rFonts w:ascii="Times New Roman" w:eastAsia="Times New Roman" w:hAnsi="Times New Roman" w:cs="Times New Roman"/>
          <w:sz w:val="28"/>
        </w:rPr>
      </w:pPr>
      <w:r w:rsidRPr="009B6BD1">
        <w:rPr>
          <w:rFonts w:ascii="Times New Roman" w:eastAsia="Times New Roman" w:hAnsi="Times New Roman" w:cs="Times New Roman"/>
          <w:sz w:val="24"/>
        </w:rPr>
        <w:t xml:space="preserve">Eng. NZAYISENGA </w:t>
      </w:r>
      <w:r w:rsidR="00056D37" w:rsidRPr="009B6BD1">
        <w:rPr>
          <w:rFonts w:ascii="Times New Roman" w:eastAsia="Times New Roman" w:hAnsi="Times New Roman" w:cs="Times New Roman"/>
          <w:sz w:val="24"/>
        </w:rPr>
        <w:t>MARCELIN</w:t>
      </w:r>
    </w:p>
    <w:p w14:paraId="1E296728" w14:textId="77777777" w:rsidR="000D6FB9" w:rsidRPr="009B6BD1" w:rsidRDefault="000D6FB9">
      <w:pPr>
        <w:spacing w:line="360" w:lineRule="auto"/>
        <w:jc w:val="both"/>
        <w:rPr>
          <w:rFonts w:ascii="Times New Roman" w:eastAsia="Times New Roman" w:hAnsi="Times New Roman" w:cs="Times New Roman"/>
          <w:sz w:val="24"/>
        </w:rPr>
      </w:pPr>
    </w:p>
    <w:p w14:paraId="35672E9E" w14:textId="77777777" w:rsidR="000D6FB9" w:rsidRPr="009B6BD1" w:rsidRDefault="000D6FB9">
      <w:pPr>
        <w:spacing w:line="360" w:lineRule="auto"/>
        <w:jc w:val="both"/>
        <w:rPr>
          <w:rFonts w:ascii="Times New Roman" w:eastAsia="Times New Roman" w:hAnsi="Times New Roman" w:cs="Times New Roman"/>
          <w:sz w:val="24"/>
        </w:rPr>
      </w:pPr>
    </w:p>
    <w:p w14:paraId="52742902" w14:textId="77777777" w:rsidR="000D6FB9" w:rsidRPr="009B6BD1" w:rsidRDefault="000D6FB9">
      <w:pPr>
        <w:spacing w:line="360" w:lineRule="auto"/>
        <w:jc w:val="both"/>
        <w:rPr>
          <w:rFonts w:ascii="Times New Roman" w:eastAsia="Times New Roman" w:hAnsi="Times New Roman" w:cs="Times New Roman"/>
          <w:sz w:val="24"/>
        </w:rPr>
      </w:pPr>
    </w:p>
    <w:p w14:paraId="4D5601C0" w14:textId="77777777" w:rsidR="000D6FB9" w:rsidRPr="009B6BD1" w:rsidRDefault="000D6FB9">
      <w:pPr>
        <w:spacing w:line="360" w:lineRule="auto"/>
        <w:jc w:val="both"/>
        <w:rPr>
          <w:rFonts w:ascii="Times New Roman" w:eastAsia="Times New Roman" w:hAnsi="Times New Roman" w:cs="Times New Roman"/>
          <w:sz w:val="24"/>
        </w:rPr>
      </w:pPr>
    </w:p>
    <w:p w14:paraId="778DFC49" w14:textId="77777777" w:rsidR="000D6FB9" w:rsidRPr="009B6BD1" w:rsidRDefault="000D6FB9">
      <w:pPr>
        <w:spacing w:line="360" w:lineRule="auto"/>
        <w:jc w:val="both"/>
        <w:rPr>
          <w:rFonts w:ascii="Times New Roman" w:eastAsia="Times New Roman" w:hAnsi="Times New Roman" w:cs="Times New Roman"/>
          <w:sz w:val="24"/>
        </w:rPr>
      </w:pPr>
    </w:p>
    <w:p w14:paraId="1D147F0C" w14:textId="77777777" w:rsidR="000D6FB9" w:rsidRPr="009B6BD1" w:rsidRDefault="000D6FB9">
      <w:pPr>
        <w:spacing w:line="360" w:lineRule="auto"/>
        <w:jc w:val="both"/>
        <w:rPr>
          <w:rFonts w:ascii="Times New Roman" w:eastAsia="Times New Roman" w:hAnsi="Times New Roman" w:cs="Times New Roman"/>
          <w:sz w:val="24"/>
        </w:rPr>
      </w:pPr>
    </w:p>
    <w:p w14:paraId="365AB305" w14:textId="77777777" w:rsidR="000D6FB9" w:rsidRPr="009B6BD1" w:rsidRDefault="000D6FB9">
      <w:pPr>
        <w:spacing w:line="360" w:lineRule="auto"/>
        <w:jc w:val="both"/>
        <w:rPr>
          <w:rFonts w:ascii="Times New Roman" w:eastAsia="Times New Roman" w:hAnsi="Times New Roman" w:cs="Times New Roman"/>
          <w:sz w:val="24"/>
        </w:rPr>
      </w:pPr>
    </w:p>
    <w:p w14:paraId="589650E9" w14:textId="77777777" w:rsidR="00B57D7D" w:rsidRPr="009B6BD1" w:rsidRDefault="00B57D7D">
      <w:pPr>
        <w:spacing w:line="360" w:lineRule="auto"/>
        <w:jc w:val="both"/>
        <w:rPr>
          <w:rFonts w:ascii="Times New Roman" w:eastAsia="Times New Roman" w:hAnsi="Times New Roman" w:cs="Times New Roman"/>
          <w:b/>
          <w:sz w:val="24"/>
        </w:rPr>
      </w:pPr>
    </w:p>
    <w:p w14:paraId="19AAF082" w14:textId="77777777" w:rsidR="000D6FB9" w:rsidRPr="009B6BD1" w:rsidRDefault="00880962">
      <w:pPr>
        <w:spacing w:line="360" w:lineRule="auto"/>
        <w:jc w:val="both"/>
        <w:rPr>
          <w:rFonts w:ascii="Times New Roman" w:eastAsia="Times New Roman" w:hAnsi="Times New Roman" w:cs="Times New Roman"/>
          <w:b/>
          <w:sz w:val="32"/>
          <w:szCs w:val="32"/>
        </w:rPr>
      </w:pPr>
      <w:r w:rsidRPr="009B6BD1">
        <w:rPr>
          <w:rFonts w:ascii="Times New Roman" w:eastAsia="Times New Roman" w:hAnsi="Times New Roman" w:cs="Times New Roman"/>
          <w:b/>
          <w:sz w:val="32"/>
          <w:szCs w:val="32"/>
        </w:rPr>
        <w:lastRenderedPageBreak/>
        <w:t>CHAPTER 0</w:t>
      </w:r>
      <w:r w:rsidR="00056D37" w:rsidRPr="009B6BD1">
        <w:rPr>
          <w:rFonts w:ascii="Times New Roman" w:eastAsia="Times New Roman" w:hAnsi="Times New Roman" w:cs="Times New Roman"/>
          <w:b/>
          <w:sz w:val="32"/>
          <w:szCs w:val="32"/>
        </w:rPr>
        <w:t>: GENERAL INTRODUCTION</w:t>
      </w:r>
    </w:p>
    <w:p w14:paraId="4DD97A5A" w14:textId="77777777" w:rsidR="000D6FB9" w:rsidRPr="009B6BD1" w:rsidRDefault="00056D37" w:rsidP="001B1016">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INTRODUCTION</w:t>
      </w:r>
    </w:p>
    <w:p w14:paraId="2B37A158" w14:textId="7418F4F8" w:rsidR="000D6FB9" w:rsidRPr="009B6BD1" w:rsidRDefault="00056D37" w:rsidP="009B6BD1">
      <w:pPr>
        <w:spacing w:before="240"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days, according to the development of services and infrastructures (in case of the pandemic COVID</w:t>
      </w:r>
      <w:r w:rsidR="002B6914">
        <w:rPr>
          <w:rFonts w:ascii="Times New Roman" w:eastAsia="Times New Roman" w:hAnsi="Times New Roman" w:cs="Times New Roman"/>
          <w:sz w:val="24"/>
        </w:rPr>
        <w:t>-</w:t>
      </w:r>
      <w:r w:rsidRPr="009B6BD1">
        <w:rPr>
          <w:rFonts w:ascii="Times New Roman" w:eastAsia="Times New Roman" w:hAnsi="Times New Roman" w:cs="Times New Roman"/>
          <w:sz w:val="24"/>
        </w:rPr>
        <w:t>19), there is a lot of way church uses to reach people over the city.</w:t>
      </w:r>
    </w:p>
    <w:p w14:paraId="10356DDC" w14:textId="11F0E1C4"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Means used by church are very important for informing Christians about news and programs about church or online </w:t>
      </w:r>
      <w:r w:rsidR="001B1016">
        <w:rPr>
          <w:rFonts w:ascii="Times New Roman" w:eastAsia="Times New Roman" w:hAnsi="Times New Roman" w:cs="Times New Roman"/>
          <w:sz w:val="24"/>
        </w:rPr>
        <w:t>preaching</w:t>
      </w:r>
      <w:r w:rsidRPr="009B6BD1">
        <w:rPr>
          <w:rFonts w:ascii="Times New Roman" w:eastAsia="Times New Roman" w:hAnsi="Times New Roman" w:cs="Times New Roman"/>
          <w:sz w:val="24"/>
        </w:rPr>
        <w:t xml:space="preserve">, to keep in touch with </w:t>
      </w:r>
      <w:r w:rsidR="009F0CDC">
        <w:rPr>
          <w:rFonts w:ascii="Times New Roman" w:eastAsia="Times New Roman" w:hAnsi="Times New Roman" w:cs="Times New Roman"/>
          <w:sz w:val="24"/>
        </w:rPr>
        <w:t>c</w:t>
      </w:r>
      <w:r w:rsidRPr="009B6BD1">
        <w:rPr>
          <w:rFonts w:ascii="Times New Roman" w:eastAsia="Times New Roman" w:hAnsi="Times New Roman" w:cs="Times New Roman"/>
          <w:sz w:val="24"/>
        </w:rPr>
        <w:t xml:space="preserve">hristians and to make Christian really engaged to different news of church by providing them the </w:t>
      </w:r>
      <w:r w:rsidR="00BD05F9" w:rsidRPr="009B6BD1">
        <w:rPr>
          <w:rFonts w:ascii="Times New Roman" w:eastAsia="Times New Roman" w:hAnsi="Times New Roman" w:cs="Times New Roman"/>
          <w:sz w:val="24"/>
        </w:rPr>
        <w:t xml:space="preserve">Word </w:t>
      </w:r>
      <w:r w:rsidRPr="009B6BD1">
        <w:rPr>
          <w:rFonts w:ascii="Times New Roman" w:eastAsia="Times New Roman" w:hAnsi="Times New Roman" w:cs="Times New Roman"/>
          <w:sz w:val="24"/>
        </w:rPr>
        <w:t>of God and exhortations.</w:t>
      </w:r>
    </w:p>
    <w:p w14:paraId="6CC44FEF" w14:textId="6111E4A8"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Restoration church information systems is a directory to provide news about the church and online sermon services and </w:t>
      </w:r>
      <w:r w:rsidR="000039D4" w:rsidRPr="009B6BD1">
        <w:rPr>
          <w:rFonts w:ascii="Times New Roman" w:eastAsia="Times New Roman" w:hAnsi="Times New Roman" w:cs="Times New Roman"/>
          <w:sz w:val="24"/>
        </w:rPr>
        <w:t xml:space="preserve">to </w:t>
      </w:r>
      <w:r w:rsidR="00120E76" w:rsidRPr="009B6BD1">
        <w:rPr>
          <w:rFonts w:ascii="Times New Roman" w:eastAsia="Times New Roman" w:hAnsi="Times New Roman" w:cs="Times New Roman"/>
          <w:sz w:val="24"/>
        </w:rPr>
        <w:t>gather all church information</w:t>
      </w:r>
      <w:r w:rsidRPr="009B6BD1">
        <w:rPr>
          <w:rFonts w:ascii="Times New Roman" w:eastAsia="Times New Roman" w:hAnsi="Times New Roman" w:cs="Times New Roman"/>
          <w:sz w:val="24"/>
        </w:rPr>
        <w:t xml:space="preserve">, </w:t>
      </w:r>
      <w:r w:rsidR="00120E76" w:rsidRPr="009B6BD1">
        <w:rPr>
          <w:rFonts w:ascii="Times New Roman" w:eastAsia="Times New Roman" w:hAnsi="Times New Roman" w:cs="Times New Roman"/>
          <w:sz w:val="24"/>
        </w:rPr>
        <w:t>in</w:t>
      </w:r>
      <w:r w:rsidRPr="009B6BD1">
        <w:rPr>
          <w:rFonts w:ascii="Times New Roman" w:eastAsia="Times New Roman" w:hAnsi="Times New Roman" w:cs="Times New Roman"/>
          <w:sz w:val="24"/>
        </w:rPr>
        <w:t xml:space="preserve"> Goma</w:t>
      </w:r>
      <w:r w:rsidR="00EA5673" w:rsidRPr="009B6BD1">
        <w:rPr>
          <w:rFonts w:ascii="Times New Roman" w:eastAsia="Times New Roman" w:hAnsi="Times New Roman" w:cs="Times New Roman"/>
          <w:sz w:val="24"/>
        </w:rPr>
        <w:t xml:space="preserve"> town</w:t>
      </w:r>
      <w:r w:rsidRPr="009B6BD1">
        <w:rPr>
          <w:rFonts w:ascii="Times New Roman" w:eastAsia="Times New Roman" w:hAnsi="Times New Roman" w:cs="Times New Roman"/>
          <w:sz w:val="24"/>
        </w:rPr>
        <w:t xml:space="preserve"> (in COVID</w:t>
      </w:r>
      <w:r w:rsidR="009F0CDC">
        <w:rPr>
          <w:rFonts w:ascii="Times New Roman" w:eastAsia="Times New Roman" w:hAnsi="Times New Roman" w:cs="Times New Roman"/>
          <w:sz w:val="24"/>
        </w:rPr>
        <w:t>-</w:t>
      </w:r>
      <w:r w:rsidRPr="009B6BD1">
        <w:rPr>
          <w:rFonts w:ascii="Times New Roman" w:eastAsia="Times New Roman" w:hAnsi="Times New Roman" w:cs="Times New Roman"/>
          <w:sz w:val="24"/>
        </w:rPr>
        <w:t>19).</w:t>
      </w:r>
    </w:p>
    <w:p w14:paraId="423B7ACF" w14:textId="07B6061F"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representation in our </w:t>
      </w:r>
      <w:r w:rsidR="00B51D92">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of Restoration church is free for any Christians </w:t>
      </w:r>
      <w:proofErr w:type="gramStart"/>
      <w:r w:rsidRPr="009B6BD1">
        <w:rPr>
          <w:rFonts w:ascii="Times New Roman" w:eastAsia="Times New Roman" w:hAnsi="Times New Roman" w:cs="Times New Roman"/>
          <w:sz w:val="24"/>
        </w:rPr>
        <w:t xml:space="preserve">of </w:t>
      </w:r>
      <w:r w:rsidR="0018281A">
        <w:rPr>
          <w:rFonts w:ascii="Times New Roman" w:eastAsia="Times New Roman" w:hAnsi="Times New Roman" w:cs="Times New Roman"/>
          <w:sz w:val="24"/>
        </w:rPr>
        <w:t xml:space="preserve"> over</w:t>
      </w:r>
      <w:proofErr w:type="gramEnd"/>
      <w:r w:rsidR="0018281A">
        <w:rPr>
          <w:rFonts w:ascii="Times New Roman" w:eastAsia="Times New Roman" w:hAnsi="Times New Roman" w:cs="Times New Roman"/>
          <w:sz w:val="24"/>
        </w:rPr>
        <w:t xml:space="preserve"> the world</w:t>
      </w:r>
      <w:r w:rsidRPr="009B6BD1">
        <w:rPr>
          <w:rFonts w:ascii="Times New Roman" w:eastAsia="Times New Roman" w:hAnsi="Times New Roman" w:cs="Times New Roman"/>
          <w:sz w:val="24"/>
        </w:rPr>
        <w:t xml:space="preserve">, for strongly contributes to the Christians of </w:t>
      </w:r>
      <w:r w:rsidR="0018281A">
        <w:rPr>
          <w:rFonts w:ascii="Times New Roman" w:eastAsia="Times New Roman" w:hAnsi="Times New Roman" w:cs="Times New Roman"/>
          <w:sz w:val="24"/>
        </w:rPr>
        <w:t xml:space="preserve"> </w:t>
      </w:r>
      <w:r w:rsidRPr="009B6BD1">
        <w:rPr>
          <w:rFonts w:ascii="Times New Roman" w:eastAsia="Times New Roman" w:hAnsi="Times New Roman" w:cs="Times New Roman"/>
          <w:sz w:val="24"/>
        </w:rPr>
        <w:t>Goma to be informed by proposing the word of God and the Good news</w:t>
      </w:r>
      <w:r w:rsidR="00F86242">
        <w:rPr>
          <w:rFonts w:ascii="Times New Roman" w:eastAsia="Times New Roman" w:hAnsi="Times New Roman" w:cs="Times New Roman"/>
          <w:sz w:val="24"/>
        </w:rPr>
        <w:t xml:space="preserve"> in real time</w:t>
      </w:r>
      <w:r w:rsidRPr="009B6BD1">
        <w:rPr>
          <w:rFonts w:ascii="Times New Roman" w:eastAsia="Times New Roman" w:hAnsi="Times New Roman" w:cs="Times New Roman"/>
          <w:sz w:val="24"/>
        </w:rPr>
        <w:t>.</w:t>
      </w:r>
    </w:p>
    <w:p w14:paraId="7EE3421E"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Restoration church information system is a real vector of communication for any person wishing to hear the word of God in Goma town.</w:t>
      </w:r>
    </w:p>
    <w:p w14:paraId="6F6C80D1" w14:textId="0019AD51"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first goal of Restoration church information systems is to give a </w:t>
      </w:r>
      <w:r w:rsidR="00115E84">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for the first interaction between Christians and church.  </w:t>
      </w:r>
    </w:p>
    <w:p w14:paraId="4C2F5C14" w14:textId="4FEC42EE" w:rsidR="000D7D0C" w:rsidRDefault="000D7D0C" w:rsidP="000B7D6B">
      <w:pPr>
        <w:keepNext/>
        <w:keepLines/>
        <w:spacing w:before="40" w:after="0" w:line="480" w:lineRule="auto"/>
        <w:jc w:val="both"/>
        <w:rPr>
          <w:rFonts w:ascii="Times New Roman" w:eastAsia="Times New Roman" w:hAnsi="Times New Roman" w:cs="Times New Roman"/>
          <w:b/>
          <w:color w:val="2E74B5"/>
          <w:sz w:val="24"/>
        </w:rPr>
      </w:pPr>
    </w:p>
    <w:p w14:paraId="35D0923B" w14:textId="77777777" w:rsidR="000D7D0C" w:rsidRDefault="000D7D0C" w:rsidP="000B7D6B">
      <w:pPr>
        <w:keepNext/>
        <w:keepLines/>
        <w:spacing w:before="40" w:after="0" w:line="480" w:lineRule="auto"/>
        <w:jc w:val="both"/>
        <w:rPr>
          <w:rFonts w:ascii="Times New Roman" w:eastAsia="Times New Roman" w:hAnsi="Times New Roman" w:cs="Times New Roman"/>
          <w:b/>
          <w:color w:val="2E74B5"/>
          <w:sz w:val="24"/>
        </w:rPr>
      </w:pPr>
    </w:p>
    <w:p w14:paraId="3096BEF3" w14:textId="118B90AC" w:rsidR="000D6FB9" w:rsidRPr="009B6BD1" w:rsidRDefault="00056D37" w:rsidP="000B7D6B">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PROBLEM STATEMENT</w:t>
      </w:r>
    </w:p>
    <w:p w14:paraId="22282ED8" w14:textId="77777777" w:rsidR="000D6FB9" w:rsidRPr="009B6BD1" w:rsidRDefault="00056D37" w:rsidP="009B6BD1">
      <w:pPr>
        <w:spacing w:before="240" w:after="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Goma town there is many Christians </w:t>
      </w:r>
      <w:r w:rsidR="00205933" w:rsidRPr="009B6BD1">
        <w:rPr>
          <w:rFonts w:ascii="Times New Roman" w:eastAsia="Times New Roman" w:hAnsi="Times New Roman" w:cs="Times New Roman"/>
          <w:sz w:val="24"/>
        </w:rPr>
        <w:t>with lack of information</w:t>
      </w:r>
      <w:r w:rsidRPr="009B6BD1">
        <w:rPr>
          <w:rFonts w:ascii="Times New Roman" w:eastAsia="Times New Roman" w:hAnsi="Times New Roman" w:cs="Times New Roman"/>
          <w:sz w:val="24"/>
        </w:rPr>
        <w:t xml:space="preserve">, not because of poor church but because of lack of communication between </w:t>
      </w:r>
      <w:r w:rsidR="00E50D11"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and church.</w:t>
      </w:r>
    </w:p>
    <w:p w14:paraId="7A99E1A4" w14:textId="77777777" w:rsidR="00BF52FC"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w:t>
      </w:r>
      <w:r w:rsidR="00E50D11"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start a spiritual life cannot develop themselves firstly because of lack of means </w:t>
      </w:r>
      <w:r w:rsidR="006F37E8" w:rsidRPr="009B6BD1">
        <w:rPr>
          <w:rFonts w:ascii="Times New Roman" w:eastAsia="Times New Roman" w:hAnsi="Times New Roman" w:cs="Times New Roman"/>
          <w:sz w:val="24"/>
        </w:rPr>
        <w:t>of getting</w:t>
      </w:r>
      <w:r w:rsidRPr="009B6BD1">
        <w:rPr>
          <w:rFonts w:ascii="Times New Roman" w:eastAsia="Times New Roman" w:hAnsi="Times New Roman" w:cs="Times New Roman"/>
          <w:sz w:val="24"/>
        </w:rPr>
        <w:t xml:space="preserve"> good news from the word of God, s</w:t>
      </w:r>
      <w:r w:rsidR="00E50D11" w:rsidRPr="009B6BD1">
        <w:rPr>
          <w:rFonts w:ascii="Times New Roman" w:eastAsia="Times New Roman" w:hAnsi="Times New Roman" w:cs="Times New Roman"/>
          <w:sz w:val="24"/>
        </w:rPr>
        <w:t xml:space="preserve">econdly because of lack of a </w:t>
      </w:r>
      <w:r w:rsidRPr="009B6BD1">
        <w:rPr>
          <w:rFonts w:ascii="Times New Roman" w:eastAsia="Times New Roman" w:hAnsi="Times New Roman" w:cs="Times New Roman"/>
          <w:sz w:val="24"/>
        </w:rPr>
        <w:t>Christian platform as means of interaction.</w:t>
      </w:r>
    </w:p>
    <w:p w14:paraId="7C725439" w14:textId="77777777" w:rsidR="000D6FB9" w:rsidRPr="009B6BD1" w:rsidRDefault="00056D37" w:rsidP="00873CA1">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HYPOTHESIS</w:t>
      </w:r>
    </w:p>
    <w:p w14:paraId="49161474" w14:textId="77777777" w:rsidR="000D6FB9" w:rsidRPr="009B6BD1" w:rsidRDefault="00056D37" w:rsidP="009B6BD1">
      <w:pPr>
        <w:spacing w:after="200" w:line="480" w:lineRule="auto"/>
        <w:jc w:val="both"/>
        <w:rPr>
          <w:rFonts w:ascii="Times New Roman" w:eastAsia="Times New Roman" w:hAnsi="Times New Roman" w:cs="Times New Roman"/>
          <w:color w:val="222222"/>
          <w:sz w:val="24"/>
          <w:shd w:val="clear" w:color="auto" w:fill="FFFFFF"/>
        </w:rPr>
      </w:pPr>
      <w:r w:rsidRPr="009B6BD1">
        <w:rPr>
          <w:rFonts w:ascii="Times New Roman" w:eastAsia="Times New Roman" w:hAnsi="Times New Roman" w:cs="Times New Roman"/>
          <w:color w:val="222222"/>
          <w:sz w:val="24"/>
          <w:shd w:val="clear" w:color="auto" w:fill="FFFFFF"/>
        </w:rPr>
        <w:t>A hypothesis is supposition or proposed explanation made on the basis of limited evidence as a starting point for further investigation.</w:t>
      </w:r>
    </w:p>
    <w:p w14:paraId="6F1B88D2" w14:textId="77777777" w:rsidR="0066352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the restoration church information </w:t>
      </w:r>
      <w:r w:rsidR="00BF52FC" w:rsidRPr="009B6BD1">
        <w:rPr>
          <w:rFonts w:ascii="Times New Roman" w:eastAsia="Times New Roman" w:hAnsi="Times New Roman" w:cs="Times New Roman"/>
          <w:sz w:val="24"/>
        </w:rPr>
        <w:t>system,</w:t>
      </w:r>
      <w:r w:rsidRPr="009B6BD1">
        <w:rPr>
          <w:rFonts w:ascii="Times New Roman" w:eastAsia="Times New Roman" w:hAnsi="Times New Roman" w:cs="Times New Roman"/>
          <w:sz w:val="24"/>
        </w:rPr>
        <w:t xml:space="preserve"> the interaction between the </w:t>
      </w:r>
      <w:r w:rsidR="00BF52FC" w:rsidRPr="009B6BD1">
        <w:rPr>
          <w:rFonts w:ascii="Times New Roman" w:eastAsia="Times New Roman" w:hAnsi="Times New Roman" w:cs="Times New Roman"/>
          <w:sz w:val="24"/>
        </w:rPr>
        <w:t>C</w:t>
      </w:r>
      <w:r w:rsidRPr="009B6BD1">
        <w:rPr>
          <w:rFonts w:ascii="Times New Roman" w:eastAsia="Times New Roman" w:hAnsi="Times New Roman" w:cs="Times New Roman"/>
          <w:sz w:val="24"/>
        </w:rPr>
        <w:t xml:space="preserve">hristian and the church is so important, but if once the drop in productivity happened because of the non-connection of the church to the </w:t>
      </w:r>
      <w:r w:rsidR="00BF52FC" w:rsidRPr="009B6BD1">
        <w:rPr>
          <w:rFonts w:ascii="Times New Roman" w:eastAsia="Times New Roman" w:hAnsi="Times New Roman" w:cs="Times New Roman"/>
          <w:sz w:val="24"/>
        </w:rPr>
        <w:t>C</w:t>
      </w:r>
      <w:r w:rsidRPr="009B6BD1">
        <w:rPr>
          <w:rFonts w:ascii="Times New Roman" w:eastAsia="Times New Roman" w:hAnsi="Times New Roman" w:cs="Times New Roman"/>
          <w:sz w:val="24"/>
        </w:rPr>
        <w:t>hristian, how can that problem be solved?</w:t>
      </w:r>
      <w:r w:rsidR="00501B86" w:rsidRPr="009B6BD1">
        <w:rPr>
          <w:rFonts w:ascii="Times New Roman" w:eastAsia="Times New Roman" w:hAnsi="Times New Roman" w:cs="Times New Roman"/>
          <w:sz w:val="24"/>
        </w:rPr>
        <w:t xml:space="preserve"> </w:t>
      </w:r>
    </w:p>
    <w:p w14:paraId="0E5CC299" w14:textId="77777777" w:rsidR="001828A1" w:rsidRPr="009B6BD1" w:rsidRDefault="001828A1"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system will:</w:t>
      </w:r>
    </w:p>
    <w:p w14:paraId="17A2270D" w14:textId="77777777" w:rsidR="0048382E" w:rsidRPr="009B6BD1" w:rsidRDefault="0048382E" w:rsidP="009B6BD1">
      <w:pPr>
        <w:pStyle w:val="ListParagraph"/>
        <w:numPr>
          <w:ilvl w:val="0"/>
          <w:numId w:val="20"/>
        </w:num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broadcast the church’</w:t>
      </w:r>
      <w:r w:rsidR="001828A1" w:rsidRPr="009B6BD1">
        <w:rPr>
          <w:rFonts w:ascii="Times New Roman" w:eastAsia="Times New Roman" w:hAnsi="Times New Roman" w:cs="Times New Roman"/>
          <w:sz w:val="24"/>
        </w:rPr>
        <w:t>s</w:t>
      </w:r>
      <w:r w:rsidRPr="009B6BD1">
        <w:rPr>
          <w:rFonts w:ascii="Times New Roman" w:eastAsia="Times New Roman" w:hAnsi="Times New Roman" w:cs="Times New Roman"/>
          <w:sz w:val="24"/>
        </w:rPr>
        <w:t xml:space="preserve"> news</w:t>
      </w:r>
      <w:r w:rsidR="001828A1" w:rsidRPr="009B6BD1">
        <w:rPr>
          <w:rFonts w:ascii="Times New Roman" w:eastAsia="Times New Roman" w:hAnsi="Times New Roman" w:cs="Times New Roman"/>
          <w:sz w:val="24"/>
        </w:rPr>
        <w:t xml:space="preserve"> to all the Christians</w:t>
      </w:r>
    </w:p>
    <w:p w14:paraId="42C0CB6E" w14:textId="77777777" w:rsidR="001828A1" w:rsidRPr="009B6BD1" w:rsidRDefault="001828A1" w:rsidP="009B6BD1">
      <w:pPr>
        <w:pStyle w:val="ListParagraph"/>
        <w:numPr>
          <w:ilvl w:val="0"/>
          <w:numId w:val="20"/>
        </w:num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give real time information on the church’s activities</w:t>
      </w:r>
    </w:p>
    <w:p w14:paraId="79490D27" w14:textId="77777777" w:rsidR="001828A1" w:rsidRPr="009B6BD1" w:rsidRDefault="001828A1" w:rsidP="009B6BD1">
      <w:pPr>
        <w:pStyle w:val="ListParagraph"/>
        <w:numPr>
          <w:ilvl w:val="0"/>
          <w:numId w:val="20"/>
        </w:num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connect all the believers via a blog where they can chat, post and comment about the news and activities of the church</w:t>
      </w:r>
    </w:p>
    <w:p w14:paraId="028A9B57" w14:textId="77777777" w:rsidR="00B26194" w:rsidRPr="00873CA1" w:rsidRDefault="001828A1" w:rsidP="009B6BD1">
      <w:pPr>
        <w:pStyle w:val="ListParagraph"/>
        <w:numPr>
          <w:ilvl w:val="0"/>
          <w:numId w:val="20"/>
        </w:numPr>
        <w:spacing w:after="200" w:line="480" w:lineRule="auto"/>
        <w:jc w:val="both"/>
        <w:rPr>
          <w:rFonts w:ascii="Times New Roman" w:eastAsia="Times New Roman" w:hAnsi="Times New Roman" w:cs="Times New Roman"/>
          <w:sz w:val="24"/>
        </w:rPr>
      </w:pPr>
      <w:r w:rsidRPr="00873CA1">
        <w:rPr>
          <w:rFonts w:ascii="Times New Roman" w:eastAsia="Times New Roman" w:hAnsi="Times New Roman" w:cs="Times New Roman"/>
          <w:sz w:val="24"/>
        </w:rPr>
        <w:t>be able to organize and monitor all the conversation and post of Christians with the administrative interface</w:t>
      </w:r>
      <w:r w:rsidR="006F40B7" w:rsidRPr="00873CA1">
        <w:rPr>
          <w:rFonts w:ascii="Times New Roman" w:eastAsia="Times New Roman" w:hAnsi="Times New Roman" w:cs="Times New Roman"/>
          <w:sz w:val="24"/>
        </w:rPr>
        <w:t>.</w:t>
      </w:r>
    </w:p>
    <w:p w14:paraId="1A7609FC" w14:textId="77777777" w:rsidR="000D6FB9" w:rsidRPr="009B6BD1" w:rsidRDefault="00056D37" w:rsidP="009B6BD1">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lastRenderedPageBreak/>
        <w:t>1.4 PROJECT OBJECTIVES</w:t>
      </w:r>
    </w:p>
    <w:p w14:paraId="3D69D6ED"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work has two types of objectives, the general objective and the specific objectives.</w:t>
      </w:r>
    </w:p>
    <w:p w14:paraId="20670C6E" w14:textId="77777777" w:rsidR="000D6FB9" w:rsidRPr="009B6BD1" w:rsidRDefault="00056D37" w:rsidP="009B6BD1">
      <w:pPr>
        <w:keepNext/>
        <w:keepLines/>
        <w:spacing w:before="40" w:after="0" w:line="480" w:lineRule="auto"/>
        <w:jc w:val="both"/>
        <w:rPr>
          <w:rFonts w:ascii="Times New Roman" w:eastAsia="Times New Roman" w:hAnsi="Times New Roman" w:cs="Times New Roman"/>
          <w:b/>
          <w:color w:val="2E74B5"/>
          <w:sz w:val="24"/>
          <w:u w:val="single"/>
        </w:rPr>
      </w:pPr>
      <w:r w:rsidRPr="009B6BD1">
        <w:rPr>
          <w:rFonts w:ascii="Times New Roman" w:eastAsia="Times New Roman" w:hAnsi="Times New Roman" w:cs="Times New Roman"/>
          <w:b/>
          <w:color w:val="2E74B5"/>
          <w:sz w:val="24"/>
          <w:u w:val="single"/>
        </w:rPr>
        <w:t>1.4.1 General Objective</w:t>
      </w:r>
    </w:p>
    <w:p w14:paraId="2C5492A2"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general objective of this work is analyzing, designing and implementing a website where church news and sermons are published. </w:t>
      </w:r>
    </w:p>
    <w:p w14:paraId="438A0CF2" w14:textId="77777777" w:rsidR="000D6FB9" w:rsidRPr="009B6BD1" w:rsidRDefault="00056D37" w:rsidP="009B6BD1">
      <w:pPr>
        <w:keepNext/>
        <w:keepLines/>
        <w:spacing w:before="40" w:after="0" w:line="480" w:lineRule="auto"/>
        <w:jc w:val="both"/>
        <w:rPr>
          <w:rFonts w:ascii="Times New Roman" w:eastAsia="Times New Roman" w:hAnsi="Times New Roman" w:cs="Times New Roman"/>
          <w:b/>
          <w:color w:val="2E74B5"/>
          <w:sz w:val="24"/>
          <w:u w:val="single"/>
        </w:rPr>
      </w:pPr>
      <w:r w:rsidRPr="009B6BD1">
        <w:rPr>
          <w:rFonts w:ascii="Times New Roman" w:eastAsia="Times New Roman" w:hAnsi="Times New Roman" w:cs="Times New Roman"/>
          <w:b/>
          <w:color w:val="2E74B5"/>
          <w:sz w:val="24"/>
          <w:u w:val="single"/>
        </w:rPr>
        <w:t>1.4.2 Specific objectives</w:t>
      </w:r>
    </w:p>
    <w:p w14:paraId="221F6D51"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specific objectives are to:</w:t>
      </w:r>
    </w:p>
    <w:p w14:paraId="2AB18841" w14:textId="6552DE1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Develop easy locate website of restauration church in Goma town.</w:t>
      </w:r>
    </w:p>
    <w:p w14:paraId="77C4F88E" w14:textId="7777777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Increase the number of </w:t>
      </w:r>
      <w:r w:rsidR="006F40B7"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in need of the church </w:t>
      </w:r>
      <w:r w:rsidR="006F40B7" w:rsidRPr="009B6BD1">
        <w:rPr>
          <w:rFonts w:ascii="Times New Roman" w:eastAsia="Times New Roman" w:hAnsi="Times New Roman" w:cs="Times New Roman"/>
          <w:sz w:val="24"/>
        </w:rPr>
        <w:t>information.</w:t>
      </w:r>
    </w:p>
    <w:p w14:paraId="5A8062B6" w14:textId="7777777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Change the old system of reaching </w:t>
      </w:r>
      <w:r w:rsidR="006F40B7" w:rsidRPr="009B6BD1">
        <w:rPr>
          <w:rFonts w:ascii="Times New Roman" w:eastAsia="Times New Roman" w:hAnsi="Times New Roman" w:cs="Times New Roman"/>
          <w:sz w:val="24"/>
        </w:rPr>
        <w:t>Christian</w:t>
      </w:r>
      <w:r w:rsidRPr="009B6BD1">
        <w:rPr>
          <w:rFonts w:ascii="Times New Roman" w:eastAsia="Times New Roman" w:hAnsi="Times New Roman" w:cs="Times New Roman"/>
          <w:sz w:val="24"/>
        </w:rPr>
        <w:t xml:space="preserve"> by </w:t>
      </w:r>
      <w:r w:rsidR="006F40B7" w:rsidRPr="009B6BD1">
        <w:rPr>
          <w:rFonts w:ascii="Times New Roman" w:eastAsia="Times New Roman" w:hAnsi="Times New Roman" w:cs="Times New Roman"/>
          <w:sz w:val="24"/>
        </w:rPr>
        <w:t>providing</w:t>
      </w:r>
      <w:r w:rsidRPr="009B6BD1">
        <w:rPr>
          <w:rFonts w:ascii="Times New Roman" w:eastAsia="Times New Roman" w:hAnsi="Times New Roman" w:cs="Times New Roman"/>
          <w:sz w:val="24"/>
        </w:rPr>
        <w:t xml:space="preserve"> a new platform.</w:t>
      </w:r>
    </w:p>
    <w:p w14:paraId="0A57B52A" w14:textId="7777777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Publishing church news and sermons of different church programs.</w:t>
      </w:r>
    </w:p>
    <w:p w14:paraId="61CDC5F3" w14:textId="7777777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Provide a platform for first interaction between Christians and church.</w:t>
      </w:r>
    </w:p>
    <w:p w14:paraId="2E2FF63C" w14:textId="77777777" w:rsidR="000D6FB9" w:rsidRPr="009B6BD1" w:rsidRDefault="00056D37" w:rsidP="003C42D9">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SCOPE OF THE PROJECT</w:t>
      </w:r>
    </w:p>
    <w:p w14:paraId="0106386A"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scope of our work is focused on restoration church information system, and will be helping </w:t>
      </w:r>
      <w:r w:rsidR="006F40B7"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to find easily church </w:t>
      </w:r>
      <w:r w:rsidR="006F40B7" w:rsidRPr="009B6BD1">
        <w:rPr>
          <w:rFonts w:ascii="Times New Roman" w:eastAsia="Times New Roman" w:hAnsi="Times New Roman" w:cs="Times New Roman"/>
          <w:sz w:val="24"/>
        </w:rPr>
        <w:t>information</w:t>
      </w:r>
      <w:r w:rsidRPr="009B6BD1">
        <w:rPr>
          <w:rFonts w:ascii="Times New Roman" w:eastAsia="Times New Roman" w:hAnsi="Times New Roman" w:cs="Times New Roman"/>
          <w:sz w:val="24"/>
        </w:rPr>
        <w:t xml:space="preserve"> and news in Goma town. The time for our project to be done is from July to the end of the month of August. </w:t>
      </w:r>
    </w:p>
    <w:p w14:paraId="66AEDB19" w14:textId="77777777" w:rsidR="00787970" w:rsidRPr="00721686" w:rsidRDefault="00787970" w:rsidP="00721686">
      <w:pPr>
        <w:spacing w:after="200" w:line="480" w:lineRule="auto"/>
        <w:jc w:val="both"/>
        <w:rPr>
          <w:rFonts w:ascii="Times New Roman" w:eastAsia="Times New Roman" w:hAnsi="Times New Roman" w:cs="Times New Roman"/>
          <w:color w:val="2F5496" w:themeColor="accent5" w:themeShade="BF"/>
          <w:sz w:val="24"/>
        </w:rPr>
      </w:pPr>
      <w:r w:rsidRPr="00721686">
        <w:rPr>
          <w:rFonts w:ascii="Times New Roman" w:eastAsia="Times New Roman" w:hAnsi="Times New Roman" w:cs="Times New Roman"/>
          <w:color w:val="2F5496" w:themeColor="accent5" w:themeShade="BF"/>
          <w:sz w:val="24"/>
        </w:rPr>
        <w:t>SCOPE IN TIME</w:t>
      </w:r>
    </w:p>
    <w:p w14:paraId="5D184ECF" w14:textId="77777777" w:rsidR="00787970" w:rsidRPr="009B6BD1" w:rsidRDefault="00787970"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present project is carried out and built in 2020 with the academic purpose of solving the problem of home security improvement and automation</w:t>
      </w:r>
      <w:r w:rsidR="004366AD" w:rsidRPr="009B6BD1">
        <w:rPr>
          <w:rFonts w:ascii="Times New Roman" w:eastAsia="Times New Roman" w:hAnsi="Times New Roman" w:cs="Times New Roman"/>
          <w:sz w:val="24"/>
        </w:rPr>
        <w:t>.</w:t>
      </w:r>
    </w:p>
    <w:p w14:paraId="089442C1" w14:textId="77777777" w:rsidR="00EA751E" w:rsidRPr="009B6BD1" w:rsidRDefault="00EA751E"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ab/>
        <w:t>SCOPE IN SPACE</w:t>
      </w:r>
    </w:p>
    <w:p w14:paraId="3AD19AA3" w14:textId="2E037B16" w:rsidR="00632CF9" w:rsidRPr="009B6BD1" w:rsidRDefault="00632CF9"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study which is about Home security improvement and automation is based and focused to data collected from house of QUATIER LES VOLCANS, located in GOMA TOWN, North Kivu province in the D</w:t>
      </w:r>
      <w:r w:rsidR="00605871" w:rsidRPr="009B6BD1">
        <w:rPr>
          <w:rFonts w:ascii="Times New Roman" w:eastAsia="Times New Roman" w:hAnsi="Times New Roman" w:cs="Times New Roman"/>
          <w:sz w:val="24"/>
        </w:rPr>
        <w:t>emocratic Republic of Congo</w:t>
      </w:r>
      <w:r w:rsidR="00354C5F">
        <w:rPr>
          <w:rFonts w:ascii="Times New Roman" w:eastAsia="Times New Roman" w:hAnsi="Times New Roman" w:cs="Times New Roman"/>
          <w:sz w:val="24"/>
        </w:rPr>
        <w:t xml:space="preserve"> </w:t>
      </w:r>
      <w:r w:rsidR="00605871" w:rsidRPr="009B6BD1">
        <w:rPr>
          <w:rFonts w:ascii="Times New Roman" w:eastAsia="Times New Roman" w:hAnsi="Times New Roman" w:cs="Times New Roman"/>
          <w:sz w:val="24"/>
        </w:rPr>
        <w:t>(DRC)</w:t>
      </w:r>
    </w:p>
    <w:p w14:paraId="162645B8" w14:textId="77777777" w:rsidR="00787970" w:rsidRPr="009B6BD1" w:rsidRDefault="00787970" w:rsidP="009B6BD1">
      <w:pPr>
        <w:spacing w:after="200" w:line="480" w:lineRule="auto"/>
        <w:jc w:val="both"/>
        <w:rPr>
          <w:rFonts w:ascii="Times New Roman" w:eastAsia="Times New Roman" w:hAnsi="Times New Roman" w:cs="Times New Roman"/>
          <w:sz w:val="24"/>
        </w:rPr>
      </w:pPr>
    </w:p>
    <w:p w14:paraId="554D69E7" w14:textId="77777777" w:rsidR="000D6FB9" w:rsidRPr="009B6BD1" w:rsidRDefault="00056D37" w:rsidP="00EB6939">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PROJECT METHODOLOGY</w:t>
      </w:r>
    </w:p>
    <w:p w14:paraId="15E49664"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data collection techniques and methodology will be used to make a good work.</w:t>
      </w:r>
    </w:p>
    <w:p w14:paraId="7D6A3B23" w14:textId="05BD282A" w:rsidR="000D6FB9" w:rsidRPr="00EB6939" w:rsidRDefault="00056D37" w:rsidP="00EB6939">
      <w:pPr>
        <w:pStyle w:val="ListParagraph"/>
        <w:numPr>
          <w:ilvl w:val="2"/>
          <w:numId w:val="28"/>
        </w:numPr>
        <w:spacing w:after="200" w:line="480" w:lineRule="auto"/>
        <w:jc w:val="both"/>
        <w:rPr>
          <w:rFonts w:ascii="Times New Roman" w:eastAsia="Times New Roman" w:hAnsi="Times New Roman" w:cs="Times New Roman"/>
          <w:b/>
          <w:sz w:val="24"/>
        </w:rPr>
      </w:pPr>
      <w:r w:rsidRPr="00EB6939">
        <w:rPr>
          <w:rFonts w:ascii="Times New Roman" w:eastAsia="Times New Roman" w:hAnsi="Times New Roman" w:cs="Times New Roman"/>
          <w:b/>
          <w:sz w:val="24"/>
        </w:rPr>
        <w:t>Data collection technique</w:t>
      </w:r>
    </w:p>
    <w:p w14:paraId="6F6BB27C" w14:textId="156FBD0A" w:rsidR="000D6FB9" w:rsidRPr="00EB6939" w:rsidRDefault="00056D37" w:rsidP="00EB6939">
      <w:pPr>
        <w:pStyle w:val="ListParagraph"/>
        <w:numPr>
          <w:ilvl w:val="0"/>
          <w:numId w:val="29"/>
        </w:numPr>
        <w:spacing w:after="200" w:line="48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Documentation technique</w:t>
      </w:r>
    </w:p>
    <w:p w14:paraId="11AB3A28"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documentation method will be used for data collection. Websites with the same purpose and books will support us to carry out this project.</w:t>
      </w:r>
    </w:p>
    <w:p w14:paraId="70E2D4CA" w14:textId="208A9D29" w:rsidR="000D6FB9" w:rsidRPr="00EB6939" w:rsidRDefault="00056D37" w:rsidP="00EB6939">
      <w:pPr>
        <w:pStyle w:val="ListParagraph"/>
        <w:numPr>
          <w:ilvl w:val="0"/>
          <w:numId w:val="29"/>
        </w:numPr>
        <w:spacing w:after="200" w:line="48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Observation technique</w:t>
      </w:r>
    </w:p>
    <w:p w14:paraId="490A356E"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helping us to do useful work, the observation method will be used get information and data.</w:t>
      </w:r>
    </w:p>
    <w:p w14:paraId="27B0941B"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We will be doing a distinct observation for helping us to know to the weakness of businesses for reaching people and also to provide a good work.</w:t>
      </w:r>
    </w:p>
    <w:p w14:paraId="3C2E8CCD" w14:textId="481A52F5" w:rsidR="000D6FB9" w:rsidRPr="00EB6939" w:rsidRDefault="00056D37" w:rsidP="00EB6939">
      <w:pPr>
        <w:pStyle w:val="ListParagraph"/>
        <w:numPr>
          <w:ilvl w:val="0"/>
          <w:numId w:val="29"/>
        </w:numPr>
        <w:spacing w:after="200" w:line="48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Interview</w:t>
      </w:r>
    </w:p>
    <w:p w14:paraId="60DC68C4"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completing this work, a daily meeting of customers in need of different services will be interviewed to help us to get their need, and also for helping us to develop to answer to their problem.</w:t>
      </w:r>
    </w:p>
    <w:p w14:paraId="02AC0E4F"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The same will be used for owners of businesses but differently for getting different perception of the problem.  </w:t>
      </w:r>
    </w:p>
    <w:p w14:paraId="1DAD9DC8" w14:textId="77777777" w:rsidR="000D6FB9" w:rsidRPr="009B6BD1" w:rsidRDefault="00056D37" w:rsidP="009B6BD1">
      <w:pPr>
        <w:spacing w:after="200"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1.6.2 System analysis and design method </w:t>
      </w:r>
    </w:p>
    <w:p w14:paraId="6C2E63B5" w14:textId="285320C3" w:rsidR="000D6FB9" w:rsidRPr="00EB6939" w:rsidRDefault="00056D37" w:rsidP="00EB6939">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 approach to the analysis and design of information systems. we will be using it to specify functional and nonfunctional requirement.</w:t>
      </w:r>
    </w:p>
    <w:p w14:paraId="74FC3F22" w14:textId="181CB1C8" w:rsidR="000D6FB9" w:rsidRPr="00EB6939" w:rsidRDefault="00056D37" w:rsidP="00EB6939">
      <w:pPr>
        <w:keepNext/>
        <w:keepLines/>
        <w:spacing w:before="40" w:after="0" w:line="480" w:lineRule="auto"/>
        <w:jc w:val="both"/>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1.7. PROJECT SCHEDULE</w:t>
      </w:r>
    </w:p>
    <w:p w14:paraId="0C0EFBC8"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To accomplish our work, we will be using the waterfall model development methodology and we will pass through following stages:</w:t>
      </w:r>
    </w:p>
    <w:p w14:paraId="35DDE805"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study</w:t>
      </w:r>
    </w:p>
    <w:p w14:paraId="1D1AE2C8"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analysis</w:t>
      </w:r>
    </w:p>
    <w:p w14:paraId="2B7AD9C4"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design</w:t>
      </w:r>
    </w:p>
    <w:p w14:paraId="2300F624"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Programming</w:t>
      </w:r>
    </w:p>
    <w:p w14:paraId="76EF96EB"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Testing</w:t>
      </w:r>
    </w:p>
    <w:p w14:paraId="607DBF63"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Implementation </w:t>
      </w:r>
    </w:p>
    <w:p w14:paraId="53242948" w14:textId="77777777" w:rsidR="000D6FB9" w:rsidRPr="008C24B3"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Maintenance </w:t>
      </w:r>
      <w:r w:rsidRPr="009B6BD1">
        <w:rPr>
          <w:rFonts w:ascii="Times New Roman" w:eastAsia="Calibri" w:hAnsi="Times New Roman" w:cs="Times New Roman"/>
          <w:b/>
        </w:rPr>
        <w:t xml:space="preserve"> </w:t>
      </w:r>
    </w:p>
    <w:p w14:paraId="2D5093B6" w14:textId="77777777" w:rsidR="008C24B3" w:rsidRDefault="008C24B3" w:rsidP="008C24B3">
      <w:pPr>
        <w:spacing w:after="200" w:line="480" w:lineRule="auto"/>
        <w:jc w:val="both"/>
        <w:rPr>
          <w:rFonts w:ascii="Times New Roman" w:eastAsia="Calibri" w:hAnsi="Times New Roman" w:cs="Times New Roman"/>
          <w:b/>
        </w:rPr>
      </w:pPr>
    </w:p>
    <w:p w14:paraId="073F7DD2" w14:textId="77777777" w:rsidR="008C24B3" w:rsidRPr="009B6BD1" w:rsidRDefault="008C24B3" w:rsidP="008C24B3">
      <w:pPr>
        <w:spacing w:after="200" w:line="480" w:lineRule="auto"/>
        <w:jc w:val="both"/>
        <w:rPr>
          <w:rFonts w:ascii="Times New Roman" w:eastAsia="Times New Roman" w:hAnsi="Times New Roman" w:cs="Times New Roman"/>
          <w:sz w:val="24"/>
        </w:rPr>
      </w:pPr>
    </w:p>
    <w:tbl>
      <w:tblPr>
        <w:tblW w:w="0" w:type="auto"/>
        <w:tblInd w:w="108" w:type="dxa"/>
        <w:tblCellMar>
          <w:left w:w="10" w:type="dxa"/>
          <w:right w:w="10" w:type="dxa"/>
        </w:tblCellMar>
        <w:tblLook w:val="0000" w:firstRow="0" w:lastRow="0" w:firstColumn="0" w:lastColumn="0" w:noHBand="0" w:noVBand="0"/>
      </w:tblPr>
      <w:tblGrid>
        <w:gridCol w:w="521"/>
        <w:gridCol w:w="3258"/>
        <w:gridCol w:w="1015"/>
        <w:gridCol w:w="801"/>
        <w:gridCol w:w="707"/>
        <w:gridCol w:w="647"/>
        <w:gridCol w:w="647"/>
        <w:gridCol w:w="823"/>
        <w:gridCol w:w="823"/>
      </w:tblGrid>
      <w:tr w:rsidR="000D6FB9" w:rsidRPr="009B6BD1" w14:paraId="10C4D92D" w14:textId="77777777">
        <w:tc>
          <w:tcPr>
            <w:tcW w:w="728"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CA8675"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lastRenderedPageBreak/>
              <w:t>ID</w:t>
            </w:r>
          </w:p>
        </w:tc>
        <w:tc>
          <w:tcPr>
            <w:tcW w:w="4129"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94ED93"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TASK</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6B0DA6"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START</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F76CB3"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END</w:t>
            </w:r>
          </w:p>
        </w:tc>
        <w:tc>
          <w:tcPr>
            <w:tcW w:w="359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11EF3D"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10-11-2019</w:t>
            </w:r>
          </w:p>
        </w:tc>
        <w:tc>
          <w:tcPr>
            <w:tcW w:w="13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13B354"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10-09-2020</w:t>
            </w: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D371E2" w14:textId="77777777" w:rsidR="000D6FB9" w:rsidRPr="009B6BD1" w:rsidRDefault="000D6FB9" w:rsidP="009B6BD1">
            <w:pPr>
              <w:spacing w:after="0" w:line="480" w:lineRule="auto"/>
              <w:jc w:val="both"/>
              <w:rPr>
                <w:rFonts w:ascii="Times New Roman" w:eastAsia="Calibri" w:hAnsi="Times New Roman" w:cs="Times New Roman"/>
              </w:rPr>
            </w:pPr>
          </w:p>
        </w:tc>
      </w:tr>
      <w:tr w:rsidR="000D6FB9" w:rsidRPr="009B6BD1" w14:paraId="473106A1" w14:textId="77777777">
        <w:tc>
          <w:tcPr>
            <w:tcW w:w="728"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CC4061" w14:textId="77777777" w:rsidR="000D6FB9" w:rsidRPr="009B6BD1" w:rsidRDefault="000D6FB9" w:rsidP="009B6BD1">
            <w:pPr>
              <w:spacing w:after="200" w:line="480" w:lineRule="auto"/>
              <w:rPr>
                <w:rFonts w:ascii="Times New Roman" w:eastAsia="Calibri" w:hAnsi="Times New Roman" w:cs="Times New Roman"/>
              </w:rPr>
            </w:pPr>
          </w:p>
        </w:tc>
        <w:tc>
          <w:tcPr>
            <w:tcW w:w="4129"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CEA972" w14:textId="77777777" w:rsidR="000D6FB9" w:rsidRPr="009B6BD1" w:rsidRDefault="000D6FB9" w:rsidP="009B6BD1">
            <w:pPr>
              <w:spacing w:after="200" w:line="480" w:lineRule="auto"/>
              <w:rPr>
                <w:rFonts w:ascii="Times New Roman" w:eastAsia="Calibri" w:hAnsi="Times New Roman" w:cs="Times New Roman"/>
              </w:rPr>
            </w:pPr>
          </w:p>
        </w:tc>
        <w:tc>
          <w:tcPr>
            <w:tcW w:w="117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475CF1" w14:textId="77777777" w:rsidR="000D6FB9" w:rsidRPr="009B6BD1" w:rsidRDefault="000D6FB9" w:rsidP="009B6BD1">
            <w:pPr>
              <w:spacing w:after="200" w:line="480" w:lineRule="auto"/>
              <w:rPr>
                <w:rFonts w:ascii="Times New Roman" w:eastAsia="Calibri" w:hAnsi="Times New Roman" w:cs="Times New Roman"/>
              </w:rPr>
            </w:pPr>
          </w:p>
        </w:tc>
        <w:tc>
          <w:tcPr>
            <w:tcW w:w="117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C58449" w14:textId="77777777" w:rsidR="000D6FB9" w:rsidRPr="009B6BD1" w:rsidRDefault="000D6FB9" w:rsidP="009B6BD1">
            <w:pPr>
              <w:spacing w:after="200" w:line="480" w:lineRule="auto"/>
              <w:rPr>
                <w:rFonts w:ascii="Times New Roman" w:eastAsia="Calibri" w:hAnsi="Times New Roman" w:cs="Times New Roman"/>
              </w:rPr>
            </w:pPr>
          </w:p>
        </w:tc>
        <w:tc>
          <w:tcPr>
            <w:tcW w:w="1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70AC60"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10-11-19</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91C022"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10-03-20</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84A95A"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10-05-20</w:t>
            </w:r>
          </w:p>
        </w:tc>
        <w:tc>
          <w:tcPr>
            <w:tcW w:w="13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61A2BC"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10-08-2020</w:t>
            </w: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ACD33F"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01-09-2019</w:t>
            </w:r>
          </w:p>
        </w:tc>
      </w:tr>
      <w:tr w:rsidR="000D6FB9" w:rsidRPr="009B6BD1" w14:paraId="36CB5D85"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D83A4F"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41D127"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CONCEPTION&amp;ANALYSE</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018096"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10-11-19</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AED5E8"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10-03-20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50EFD6" w14:textId="77777777" w:rsidR="000D6FB9" w:rsidRPr="009B6BD1" w:rsidRDefault="000D6FB9" w:rsidP="009B6BD1">
            <w:pPr>
              <w:spacing w:after="0" w:line="48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0DB450" w14:textId="77777777" w:rsidR="000D6FB9" w:rsidRPr="009B6BD1" w:rsidRDefault="000D6FB9" w:rsidP="009B6BD1">
            <w:pPr>
              <w:spacing w:after="0" w:line="480" w:lineRule="auto"/>
              <w:jc w:val="both"/>
              <w:rPr>
                <w:rFonts w:ascii="Times New Roman" w:eastAsia="Calibri" w:hAnsi="Times New Roman" w:cs="Times New Roman"/>
              </w:rPr>
            </w:pPr>
          </w:p>
        </w:tc>
      </w:tr>
      <w:tr w:rsidR="000D6FB9" w:rsidRPr="009B6BD1" w14:paraId="7C05D61F"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CF85D8"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2</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4E70BB"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DATA COLLECTION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4797CB"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10-03-20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9702C4"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10-05-20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51DFA4" w14:textId="77777777" w:rsidR="000D6FB9" w:rsidRPr="009B6BD1" w:rsidRDefault="000D6FB9" w:rsidP="009B6BD1">
            <w:pPr>
              <w:spacing w:after="0" w:line="48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FD572A" w14:textId="77777777" w:rsidR="000D6FB9" w:rsidRPr="009B6BD1" w:rsidRDefault="000D6FB9" w:rsidP="009B6BD1">
            <w:pPr>
              <w:spacing w:after="0" w:line="480" w:lineRule="auto"/>
              <w:jc w:val="both"/>
              <w:rPr>
                <w:rFonts w:ascii="Times New Roman" w:eastAsia="Calibri" w:hAnsi="Times New Roman" w:cs="Times New Roman"/>
              </w:rPr>
            </w:pPr>
          </w:p>
        </w:tc>
      </w:tr>
      <w:tr w:rsidR="000D6FB9" w:rsidRPr="009B6BD1" w14:paraId="3FF2AACD"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F46AD0"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3</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B2514D" w14:textId="77777777" w:rsidR="000D6FB9" w:rsidRPr="009B6BD1" w:rsidRDefault="00056D37" w:rsidP="009B6BD1">
            <w:pPr>
              <w:spacing w:after="0" w:line="480" w:lineRule="auto"/>
              <w:jc w:val="both"/>
              <w:rPr>
                <w:rFonts w:ascii="Times New Roman" w:hAnsi="Times New Roman" w:cs="Times New Roman"/>
              </w:rPr>
            </w:pPr>
            <w:proofErr w:type="gramStart"/>
            <w:r w:rsidRPr="009B6BD1">
              <w:rPr>
                <w:rFonts w:ascii="Times New Roman" w:eastAsia="Times New Roman" w:hAnsi="Times New Roman" w:cs="Times New Roman"/>
                <w:sz w:val="24"/>
              </w:rPr>
              <w:t>DESIGN,CODING</w:t>
            </w:r>
            <w:proofErr w:type="gramEnd"/>
            <w:r w:rsidRPr="009B6BD1">
              <w:rPr>
                <w:rFonts w:ascii="Times New Roman" w:eastAsia="Times New Roman" w:hAnsi="Times New Roman" w:cs="Times New Roman"/>
                <w:sz w:val="24"/>
              </w:rPr>
              <w:t xml:space="preserve"> &amp;IMPLEMENTION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5E976"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10-05-20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3A42B0"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10-08-20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1D264B" w14:textId="77777777" w:rsidR="000D6FB9" w:rsidRPr="009B6BD1" w:rsidRDefault="000D6FB9" w:rsidP="009B6BD1">
            <w:pPr>
              <w:spacing w:after="0" w:line="48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52C23E" w14:textId="77777777" w:rsidR="000D6FB9" w:rsidRPr="009B6BD1" w:rsidRDefault="000D6FB9" w:rsidP="009B6BD1">
            <w:pPr>
              <w:spacing w:after="0" w:line="480" w:lineRule="auto"/>
              <w:jc w:val="both"/>
              <w:rPr>
                <w:rFonts w:ascii="Times New Roman" w:eastAsia="Calibri" w:hAnsi="Times New Roman" w:cs="Times New Roman"/>
              </w:rPr>
            </w:pPr>
          </w:p>
        </w:tc>
      </w:tr>
      <w:tr w:rsidR="000D6FB9" w:rsidRPr="009B6BD1" w14:paraId="46C6D6E7"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8F5D74"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4</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0102F5"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TESTING</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DB465A"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10-08-20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2699E6"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01-09-20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EAF707" w14:textId="77777777" w:rsidR="000D6FB9" w:rsidRPr="009B6BD1" w:rsidRDefault="000D6FB9" w:rsidP="009B6BD1">
            <w:pPr>
              <w:spacing w:after="0" w:line="48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13A5A8" w14:textId="77777777" w:rsidR="000D6FB9" w:rsidRPr="009B6BD1" w:rsidRDefault="000D6FB9" w:rsidP="009B6BD1">
            <w:pPr>
              <w:spacing w:after="0" w:line="480" w:lineRule="auto"/>
              <w:jc w:val="both"/>
              <w:rPr>
                <w:rFonts w:ascii="Times New Roman" w:eastAsia="Calibri" w:hAnsi="Times New Roman" w:cs="Times New Roman"/>
              </w:rPr>
            </w:pPr>
          </w:p>
        </w:tc>
      </w:tr>
    </w:tbl>
    <w:p w14:paraId="552F3097" w14:textId="77777777" w:rsidR="009B6BD1" w:rsidRDefault="009B6BD1" w:rsidP="009B6BD1">
      <w:pPr>
        <w:keepNext/>
        <w:keepLines/>
        <w:spacing w:before="40" w:after="0" w:line="480" w:lineRule="auto"/>
        <w:jc w:val="both"/>
        <w:rPr>
          <w:rFonts w:ascii="Times New Roman" w:eastAsia="Calibri Light" w:hAnsi="Times New Roman" w:cs="Times New Roman"/>
          <w:b/>
          <w:color w:val="2E74B5"/>
          <w:sz w:val="32"/>
        </w:rPr>
      </w:pPr>
    </w:p>
    <w:p w14:paraId="0E67E514" w14:textId="77777777" w:rsidR="000D6FB9" w:rsidRPr="009B6BD1" w:rsidRDefault="00056D37" w:rsidP="009B6BD1">
      <w:pPr>
        <w:keepNext/>
        <w:keepLines/>
        <w:spacing w:before="40" w:after="0" w:line="480" w:lineRule="auto"/>
        <w:jc w:val="both"/>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1.8 ORGANIZATION OF THE PROJECT </w:t>
      </w:r>
    </w:p>
    <w:p w14:paraId="42CBEA09"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We will do ours work basing on five following chapters: </w:t>
      </w:r>
    </w:p>
    <w:p w14:paraId="23DE36D5"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Chapter 1: General introduction.</w:t>
      </w:r>
    </w:p>
    <w:p w14:paraId="1EEA61DF"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chapter we will be giving a general view of the project, we will be talking about the main objectives, methodologies used and the scope of our project.  </w:t>
      </w:r>
    </w:p>
    <w:p w14:paraId="20B96F58"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2: Literature review </w:t>
      </w:r>
    </w:p>
    <w:p w14:paraId="04F159D1"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In this chapter we will be showing measures used for getting answer to the problem and will help us to know the existing problems and the way to avoid them.  </w:t>
      </w:r>
    </w:p>
    <w:p w14:paraId="3A0F480B"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chapter covers theories and literature according to the topic.</w:t>
      </w:r>
    </w:p>
    <w:p w14:paraId="774BB2C6"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3: System analysis and design </w:t>
      </w:r>
    </w:p>
    <w:p w14:paraId="2E163B89" w14:textId="002AE692"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EB6939" w:rsidRPr="009B6BD1">
        <w:rPr>
          <w:rFonts w:ascii="Times New Roman" w:eastAsia="Times New Roman" w:hAnsi="Times New Roman" w:cs="Times New Roman"/>
          <w:sz w:val="24"/>
        </w:rPr>
        <w:t>problem,</w:t>
      </w:r>
      <w:r w:rsidRPr="009B6BD1">
        <w:rPr>
          <w:rFonts w:ascii="Times New Roman" w:eastAsia="Times New Roman" w:hAnsi="Times New Roman" w:cs="Times New Roman"/>
          <w:sz w:val="24"/>
        </w:rPr>
        <w:t xml:space="preserve"> we discuss about the existing system in details, and we are trying to solve different problems faced by those systems.</w:t>
      </w:r>
    </w:p>
    <w:p w14:paraId="25F6B5F0" w14:textId="7E9E0536"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By analyzing these old systems, we will be getting the way to improve those systems and get a </w:t>
      </w:r>
      <w:r w:rsidR="00EB6939" w:rsidRPr="009B6BD1">
        <w:rPr>
          <w:rFonts w:ascii="Times New Roman" w:eastAsia="Times New Roman" w:hAnsi="Times New Roman" w:cs="Times New Roman"/>
          <w:sz w:val="24"/>
        </w:rPr>
        <w:t>brand-new</w:t>
      </w:r>
      <w:r w:rsidRPr="009B6BD1">
        <w:rPr>
          <w:rFonts w:ascii="Times New Roman" w:eastAsia="Times New Roman" w:hAnsi="Times New Roman" w:cs="Times New Roman"/>
          <w:sz w:val="24"/>
        </w:rPr>
        <w:t xml:space="preserve"> adapted system. </w:t>
      </w:r>
    </w:p>
    <w:p w14:paraId="04AE7063"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4: System implementation  </w:t>
      </w:r>
    </w:p>
    <w:p w14:paraId="331A4249" w14:textId="020597F9"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EB6939"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will do the implementation of our system, and showing in details the structure of Restoration church information’s </w:t>
      </w:r>
      <w:r w:rsidR="006F40B7" w:rsidRPr="009B6BD1">
        <w:rPr>
          <w:rFonts w:ascii="Times New Roman" w:eastAsia="Times New Roman" w:hAnsi="Times New Roman" w:cs="Times New Roman"/>
          <w:sz w:val="24"/>
        </w:rPr>
        <w:t>system.</w:t>
      </w:r>
    </w:p>
    <w:p w14:paraId="116DA677"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Chapter 5: Conclusion and recommendation</w:t>
      </w:r>
    </w:p>
    <w:p w14:paraId="3697E2B2"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last part of our work, we will be making a conclusion on this work and we will be giving the recommendations. </w:t>
      </w:r>
    </w:p>
    <w:p w14:paraId="7BE09ABB"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729CF07E"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09C2F5A8"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1756E674"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7BD3C15C" w14:textId="77777777" w:rsidR="000D6FB9" w:rsidRPr="009B6BD1" w:rsidRDefault="007E10FA" w:rsidP="009B6BD1">
      <w:pPr>
        <w:keepNext/>
        <w:keepLines/>
        <w:spacing w:before="400" w:after="40" w:line="480" w:lineRule="auto"/>
        <w:rPr>
          <w:rFonts w:ascii="Times New Roman" w:eastAsia="Calibri Light" w:hAnsi="Times New Roman" w:cs="Times New Roman"/>
          <w:b/>
          <w:color w:val="1F4E79"/>
          <w:sz w:val="36"/>
        </w:rPr>
      </w:pPr>
      <w:r w:rsidRPr="009B6BD1">
        <w:rPr>
          <w:rFonts w:ascii="Times New Roman" w:eastAsia="Calibri Light" w:hAnsi="Times New Roman" w:cs="Times New Roman"/>
          <w:b/>
          <w:color w:val="1F4E79"/>
          <w:sz w:val="36"/>
        </w:rPr>
        <w:lastRenderedPageBreak/>
        <w:t>CHAPTER I</w:t>
      </w:r>
      <w:r w:rsidR="00056D37" w:rsidRPr="009B6BD1">
        <w:rPr>
          <w:rFonts w:ascii="Times New Roman" w:eastAsia="Calibri Light" w:hAnsi="Times New Roman" w:cs="Times New Roman"/>
          <w:b/>
          <w:color w:val="1F4E79"/>
          <w:sz w:val="36"/>
        </w:rPr>
        <w:t xml:space="preserve"> LITERATURE REVIEW </w:t>
      </w:r>
    </w:p>
    <w:p w14:paraId="05ADE2BB"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2.1 INTRODUCTION </w:t>
      </w:r>
    </w:p>
    <w:p w14:paraId="7ADFE098" w14:textId="3C64325D"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B87062"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give explanations of the basic information system concepts useful for the developer and found in our work. The objective is giving short definitions about the terms to be used during the development of the work. </w:t>
      </w:r>
      <w:r w:rsidR="000D7D0C">
        <w:rPr>
          <w:rFonts w:ascii="Times New Roman" w:eastAsia="Times New Roman" w:hAnsi="Times New Roman" w:cs="Times New Roman"/>
          <w:sz w:val="24"/>
        </w:rPr>
        <w:t xml:space="preserve">To explain in details </w:t>
      </w:r>
      <w:proofErr w:type="gramStart"/>
      <w:r w:rsidR="000D7D0C">
        <w:rPr>
          <w:rFonts w:ascii="Times New Roman" w:eastAsia="Times New Roman" w:hAnsi="Times New Roman" w:cs="Times New Roman"/>
          <w:sz w:val="24"/>
        </w:rPr>
        <w:t>our the</w:t>
      </w:r>
      <w:proofErr w:type="gramEnd"/>
      <w:r w:rsidR="000D7D0C">
        <w:rPr>
          <w:rFonts w:ascii="Times New Roman" w:eastAsia="Times New Roman" w:hAnsi="Times New Roman" w:cs="Times New Roman"/>
          <w:sz w:val="24"/>
        </w:rPr>
        <w:t xml:space="preserve"> tools we choose to used woks.</w:t>
      </w:r>
    </w:p>
    <w:p w14:paraId="79B81E0D"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2.2 BASIC CONCEPTS </w:t>
      </w:r>
    </w:p>
    <w:p w14:paraId="2765DC39" w14:textId="77777777" w:rsidR="000D6FB9" w:rsidRPr="009B6BD1" w:rsidRDefault="00056D37" w:rsidP="009B6BD1">
      <w:pPr>
        <w:spacing w:before="240"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2.2.1 Church:</w:t>
      </w:r>
    </w:p>
    <w:p w14:paraId="09BE4828" w14:textId="77777777" w:rsidR="000D6FB9" w:rsidRPr="009B6BD1" w:rsidRDefault="00056D37" w:rsidP="009B6BD1">
      <w:pPr>
        <w:spacing w:before="24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A Christian house of worship; a building where Christian </w:t>
      </w:r>
      <w:r w:rsidR="006F40B7" w:rsidRPr="009B6BD1">
        <w:rPr>
          <w:rFonts w:ascii="Times New Roman" w:eastAsia="Times New Roman" w:hAnsi="Times New Roman" w:cs="Times New Roman"/>
          <w:sz w:val="24"/>
        </w:rPr>
        <w:t>religious</w:t>
      </w:r>
      <w:r w:rsidRPr="009B6BD1">
        <w:rPr>
          <w:rFonts w:ascii="Times New Roman" w:eastAsia="Times New Roman" w:hAnsi="Times New Roman" w:cs="Times New Roman"/>
          <w:sz w:val="24"/>
        </w:rPr>
        <w:t xml:space="preserve"> services take </w:t>
      </w:r>
      <w:r w:rsidR="00DE6F7B" w:rsidRPr="009B6BD1">
        <w:rPr>
          <w:rFonts w:ascii="Times New Roman" w:eastAsia="Times New Roman" w:hAnsi="Times New Roman" w:cs="Times New Roman"/>
          <w:sz w:val="24"/>
        </w:rPr>
        <w:t>place.</w:t>
      </w:r>
    </w:p>
    <w:p w14:paraId="63E2EB04"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2.2.2 System:</w:t>
      </w:r>
    </w:p>
    <w:p w14:paraId="135ED30B"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collection of organized things; a whole composed of relationships among its members.</w:t>
      </w:r>
    </w:p>
    <w:p w14:paraId="37D317A0"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2.2.3 Software system: </w:t>
      </w:r>
    </w:p>
    <w:p w14:paraId="383E2BAB"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software system is </w:t>
      </w:r>
      <w:r w:rsidR="006F40B7" w:rsidRPr="009B6BD1">
        <w:rPr>
          <w:rFonts w:ascii="Times New Roman" w:eastAsia="Times New Roman" w:hAnsi="Times New Roman" w:cs="Times New Roman"/>
          <w:sz w:val="24"/>
        </w:rPr>
        <w:t>an encoded computer instruction</w:t>
      </w:r>
      <w:r w:rsidRPr="009B6BD1">
        <w:rPr>
          <w:rFonts w:ascii="Times New Roman" w:eastAsia="Times New Roman" w:hAnsi="Times New Roman" w:cs="Times New Roman"/>
          <w:sz w:val="24"/>
        </w:rPr>
        <w:t>, usually modifiable (unless stored in some form of unalterable memory such as Rom).</w:t>
      </w:r>
    </w:p>
    <w:p w14:paraId="441E1118"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2.2.4 Implementation:</w:t>
      </w:r>
    </w:p>
    <w:p w14:paraId="5082949E"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process of moving an idea from concept to reality, </w:t>
      </w:r>
      <w:r w:rsidR="006F40B7" w:rsidRPr="009B6BD1">
        <w:rPr>
          <w:rFonts w:ascii="Times New Roman" w:eastAsia="Times New Roman" w:hAnsi="Times New Roman" w:cs="Times New Roman"/>
          <w:sz w:val="24"/>
        </w:rPr>
        <w:t>in</w:t>
      </w:r>
      <w:r w:rsidRPr="009B6BD1">
        <w:rPr>
          <w:rFonts w:ascii="Times New Roman" w:eastAsia="Times New Roman" w:hAnsi="Times New Roman" w:cs="Times New Roman"/>
          <w:sz w:val="24"/>
        </w:rPr>
        <w:t xml:space="preserve"> business, engineering and other fields, implementation refers to the building process rather than the design process.</w:t>
      </w:r>
    </w:p>
    <w:p w14:paraId="3C8C5581"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2.2.5 Interaction:</w:t>
      </w:r>
    </w:p>
    <w:p w14:paraId="6EB9031D"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The interaction is the situation or occurrence in which two or more objects or events act upon one another to produce a new effect, the effect resulting from such a situation or occurrence.</w:t>
      </w:r>
    </w:p>
    <w:p w14:paraId="4AB953CA"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It can be also defined as a conversation or exchange between people.</w:t>
      </w:r>
    </w:p>
    <w:p w14:paraId="42D047B8"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2.2.6 Christian:</w:t>
      </w:r>
    </w:p>
    <w:p w14:paraId="4B5C47CB"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believer in Christianity, </w:t>
      </w:r>
      <w:r w:rsidR="006F40B7" w:rsidRPr="009B6BD1">
        <w:rPr>
          <w:rFonts w:ascii="Times New Roman" w:eastAsia="Times New Roman" w:hAnsi="Times New Roman" w:cs="Times New Roman"/>
          <w:sz w:val="24"/>
        </w:rPr>
        <w:t>an</w:t>
      </w:r>
      <w:r w:rsidRPr="009B6BD1">
        <w:rPr>
          <w:rFonts w:ascii="Times New Roman" w:eastAsia="Times New Roman" w:hAnsi="Times New Roman" w:cs="Times New Roman"/>
          <w:sz w:val="24"/>
        </w:rPr>
        <w:t xml:space="preserve"> individual who sees to live his or her life according to principles and values taught by Jesus Christ.</w:t>
      </w:r>
    </w:p>
    <w:p w14:paraId="2E3B0A71"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2.3 SOFTWARE DEVELOPMENT TOOLS</w:t>
      </w:r>
    </w:p>
    <w:p w14:paraId="4AD29D44" w14:textId="4CC57112" w:rsidR="009A7788"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2.3.1 </w:t>
      </w:r>
      <w:r w:rsidR="009A7788" w:rsidRPr="009B6BD1">
        <w:rPr>
          <w:rFonts w:ascii="Times New Roman" w:eastAsia="Times New Roman" w:hAnsi="Times New Roman" w:cs="Times New Roman"/>
          <w:b/>
          <w:sz w:val="24"/>
        </w:rPr>
        <w:t>T</w:t>
      </w:r>
      <w:r w:rsidRPr="009B6BD1">
        <w:rPr>
          <w:rFonts w:ascii="Times New Roman" w:eastAsia="Times New Roman" w:hAnsi="Times New Roman" w:cs="Times New Roman"/>
          <w:b/>
          <w:sz w:val="24"/>
        </w:rPr>
        <w:t>he waterfall model:</w:t>
      </w:r>
    </w:p>
    <w:p w14:paraId="38CF659D"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Waterfall model is the earliest SDLC approach that was used for software development. The waterfall Model illustrates the software development process in a linear sequential flow. This means that any phase in the development process begins only if the previous phase is complete.</w:t>
      </w:r>
    </w:p>
    <w:p w14:paraId="077A0DE8"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Waterfall Model consists of a number of dependent phases that are executed in a sequential order. The complete solution is not released until the final phase.  </w:t>
      </w:r>
    </w:p>
    <w:p w14:paraId="707436E6"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phases of software development in waterfall are:</w:t>
      </w:r>
    </w:p>
    <w:p w14:paraId="356B098B"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Requirements analysis resulting in a software requirements specification</w:t>
      </w:r>
    </w:p>
    <w:p w14:paraId="6659FA3A"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Software design </w:t>
      </w:r>
    </w:p>
    <w:p w14:paraId="24E17005"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Implementation </w:t>
      </w:r>
    </w:p>
    <w:p w14:paraId="77932756"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Testing </w:t>
      </w:r>
    </w:p>
    <w:p w14:paraId="6358FEEF"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Integration, if there are multiple subsystems </w:t>
      </w:r>
    </w:p>
    <w:p w14:paraId="6838F7DB"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Deployment (or Installation)</w:t>
      </w:r>
    </w:p>
    <w:p w14:paraId="6C896F03"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Maintenance</w:t>
      </w:r>
    </w:p>
    <w:p w14:paraId="6F74B9DA" w14:textId="77777777" w:rsidR="000D6FB9" w:rsidRPr="009B6BD1" w:rsidRDefault="00056D37" w:rsidP="009B6BD1">
      <w:pPr>
        <w:spacing w:after="200" w:line="480" w:lineRule="auto"/>
        <w:ind w:left="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Advantages of waterfall model:</w:t>
      </w:r>
    </w:p>
    <w:p w14:paraId="6C0AD275" w14:textId="77777777" w:rsidR="000D6FB9" w:rsidRPr="009B6BD1" w:rsidRDefault="00056D37" w:rsidP="009B6BD1">
      <w:pPr>
        <w:numPr>
          <w:ilvl w:val="0"/>
          <w:numId w:val="11"/>
        </w:numPr>
        <w:spacing w:after="200" w:line="48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This model is simple and easy to understand and use</w:t>
      </w:r>
    </w:p>
    <w:p w14:paraId="7638D2DA" w14:textId="77777777" w:rsidR="000D6FB9" w:rsidRPr="009B6BD1" w:rsidRDefault="00056D37" w:rsidP="009B6BD1">
      <w:pPr>
        <w:numPr>
          <w:ilvl w:val="0"/>
          <w:numId w:val="11"/>
        </w:numPr>
        <w:spacing w:after="200" w:line="48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model phases are processed and completed one at a time. Phases do not overlap. </w:t>
      </w:r>
    </w:p>
    <w:p w14:paraId="7CFDFB3D" w14:textId="77777777" w:rsidR="000D6FB9" w:rsidRPr="009B6BD1" w:rsidRDefault="00056D37" w:rsidP="009B6BD1">
      <w:pPr>
        <w:numPr>
          <w:ilvl w:val="0"/>
          <w:numId w:val="11"/>
        </w:numPr>
        <w:spacing w:after="200" w:line="48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Waterfall model works well for smaller projects where requirements are very well understood.</w:t>
      </w:r>
    </w:p>
    <w:p w14:paraId="369C51B7" w14:textId="77777777" w:rsidR="000D6FB9" w:rsidRPr="009B6BD1" w:rsidRDefault="00056D37" w:rsidP="009B6BD1">
      <w:pPr>
        <w:numPr>
          <w:ilvl w:val="0"/>
          <w:numId w:val="11"/>
        </w:numPr>
        <w:spacing w:after="200" w:line="48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It is easy to manage due to the rigidity of the model – each phase has specific deliverables and a review process</w:t>
      </w:r>
    </w:p>
    <w:p w14:paraId="25F7AB61" w14:textId="29BEFB28" w:rsidR="000D6FB9" w:rsidRPr="009B6BD1" w:rsidRDefault="00056D37" w:rsidP="009B6BD1">
      <w:pPr>
        <w:spacing w:after="200" w:line="480" w:lineRule="auto"/>
        <w:ind w:left="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Disadvantages of waterfall model: </w:t>
      </w:r>
      <w:ins w:id="0" w:author="Grace elbisimwa" w:date="2020-12-20T18:56:00Z">
        <w:r w:rsidR="0011176C">
          <w:rPr>
            <w:rFonts w:ascii="Times New Roman" w:eastAsia="Times New Roman" w:hAnsi="Times New Roman" w:cs="Times New Roman"/>
            <w:b/>
            <w:sz w:val="24"/>
          </w:rPr>
          <w:t xml:space="preserve">     </w:t>
        </w:r>
      </w:ins>
      <w:ins w:id="1" w:author="Grace elbisimwa" w:date="2020-12-20T20:34:00Z">
        <w:r w:rsidR="003050F0">
          <w:rPr>
            <w:rFonts w:ascii="Times New Roman" w:eastAsia="Times New Roman" w:hAnsi="Times New Roman" w:cs="Times New Roman"/>
            <w:b/>
            <w:sz w:val="24"/>
          </w:rPr>
          <w:t xml:space="preserve">   </w:t>
        </w:r>
      </w:ins>
    </w:p>
    <w:p w14:paraId="2976702C"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Once an application is in the testing stage, it is very difficult to go back and change something that was not well-thought out in the concept stage.</w:t>
      </w:r>
    </w:p>
    <w:p w14:paraId="3FBA09D9"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 working software is produced until late during the life cycle.</w:t>
      </w:r>
    </w:p>
    <w:p w14:paraId="5F1896B5"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High amounts of risk and uncertainty.</w:t>
      </w:r>
    </w:p>
    <w:p w14:paraId="4D5A8587"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Not a good model for complex and object-oriented projects. </w:t>
      </w:r>
    </w:p>
    <w:p w14:paraId="24C17BD7"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Poor model for long and ongoing projects. </w:t>
      </w:r>
    </w:p>
    <w:p w14:paraId="2DB89AE2"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Not suitable for the projects where requirements are at a moderate to high risk of changing</w:t>
      </w:r>
    </w:p>
    <w:p w14:paraId="1E1A9749" w14:textId="77777777" w:rsidR="000D6FB9" w:rsidRPr="009B6BD1" w:rsidRDefault="000D6FB9" w:rsidP="009B6BD1">
      <w:pPr>
        <w:spacing w:after="200" w:line="480" w:lineRule="auto"/>
        <w:ind w:left="720"/>
        <w:jc w:val="both"/>
        <w:rPr>
          <w:rFonts w:ascii="Times New Roman" w:eastAsia="Times New Roman" w:hAnsi="Times New Roman" w:cs="Times New Roman"/>
          <w:sz w:val="24"/>
        </w:rPr>
      </w:pPr>
    </w:p>
    <w:p w14:paraId="7D2A946C" w14:textId="77777777" w:rsidR="000D6FB9" w:rsidRPr="009B6BD1" w:rsidRDefault="000D6FB9" w:rsidP="009B6BD1">
      <w:pPr>
        <w:spacing w:after="200" w:line="480" w:lineRule="auto"/>
        <w:ind w:left="720"/>
        <w:jc w:val="both"/>
        <w:rPr>
          <w:rFonts w:ascii="Times New Roman" w:eastAsia="Times New Roman" w:hAnsi="Times New Roman" w:cs="Times New Roman"/>
          <w:sz w:val="24"/>
        </w:rPr>
      </w:pPr>
    </w:p>
    <w:p w14:paraId="4AA78892" w14:textId="52224A50" w:rsidR="000D6FB9" w:rsidRPr="009B6BD1" w:rsidRDefault="007C51AC" w:rsidP="002C4DA5">
      <w:pPr>
        <w:spacing w:after="200" w:line="480" w:lineRule="auto"/>
        <w:ind w:left="720"/>
        <w:jc w:val="both"/>
        <w:rPr>
          <w:rFonts w:ascii="Times New Roman" w:eastAsia="Times New Roman" w:hAnsi="Times New Roman" w:cs="Times New Roman"/>
          <w:sz w:val="24"/>
        </w:rPr>
      </w:pPr>
      <w:r w:rsidRPr="009B6BD1">
        <w:rPr>
          <w:rFonts w:ascii="Times New Roman" w:hAnsi="Times New Roman" w:cs="Times New Roman"/>
        </w:rPr>
        <w:object w:dxaOrig="8985" w:dyaOrig="4454" w14:anchorId="25BBE1EE">
          <v:rect id="_x0000_i1025" style="width:448.75pt;height:263.7pt" o:ole="" o:preferrelative="t" stroked="f">
            <v:imagedata r:id="rId8" o:title=""/>
          </v:rect>
          <o:OLEObject Type="Embed" ProgID="StaticMetafile" ShapeID="_x0000_i1025" DrawAspect="Content" ObjectID="_1670152713" r:id="rId9"/>
        </w:object>
      </w:r>
    </w:p>
    <w:p w14:paraId="65878A52" w14:textId="0B9D86F0" w:rsidR="000D6FB9" w:rsidRPr="009B6BD1" w:rsidRDefault="00056D37" w:rsidP="002C4DA5">
      <w:pPr>
        <w:spacing w:after="200" w:line="480" w:lineRule="auto"/>
        <w:ind w:left="720"/>
        <w:jc w:val="both"/>
        <w:rPr>
          <w:rFonts w:ascii="Times New Roman" w:eastAsia="Times New Roman" w:hAnsi="Times New Roman" w:cs="Times New Roman"/>
          <w:sz w:val="24"/>
        </w:rPr>
      </w:pPr>
      <w:r w:rsidRPr="009B6BD1">
        <w:rPr>
          <w:rFonts w:ascii="Times New Roman" w:eastAsia="Times New Roman" w:hAnsi="Times New Roman" w:cs="Times New Roman"/>
          <w:sz w:val="24"/>
        </w:rPr>
        <w:t>Source: researchgate.net</w:t>
      </w:r>
    </w:p>
    <w:p w14:paraId="1BD24B53"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2.3.2. System analysis and Design method</w:t>
      </w:r>
    </w:p>
    <w:p w14:paraId="6DA0795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 approach to the analysis and design of information systems. We will be using it to specify functional and nonfunctional requirement.</w:t>
      </w:r>
    </w:p>
    <w:p w14:paraId="12092F3C" w14:textId="50CB16E2" w:rsid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2.3.4. Tools and languages used in implementation</w:t>
      </w:r>
      <w:r w:rsidRPr="009B6BD1">
        <w:rPr>
          <w:rFonts w:ascii="Times New Roman" w:eastAsia="Times New Roman" w:hAnsi="Times New Roman" w:cs="Times New Roman"/>
          <w:b/>
          <w:sz w:val="24"/>
        </w:rPr>
        <w:tab/>
      </w:r>
    </w:p>
    <w:p w14:paraId="1045CF74" w14:textId="6134611E" w:rsidR="003B5A48"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2.4.1 HTML</w:t>
      </w:r>
      <w:r w:rsidR="003B5A48">
        <w:rPr>
          <w:rFonts w:ascii="Times New Roman" w:eastAsia="Times New Roman" w:hAnsi="Times New Roman" w:cs="Times New Roman"/>
          <w:b/>
          <w:sz w:val="24"/>
        </w:rPr>
        <w:t xml:space="preserve">: </w:t>
      </w:r>
    </w:p>
    <w:p w14:paraId="2B38EDD6" w14:textId="3115114F"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Hypertext Markup Language (HTML) is the standard markup language for creating web pages and web applications. With Cascading Style Sheets (CSS) and JavaScript, it forms a triad of cornerstone technologies for the World Wide Web.</w:t>
      </w:r>
    </w:p>
    <w:p w14:paraId="420900E9" w14:textId="354E5106" w:rsidR="000D6FB9" w:rsidRDefault="004C2B3E"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2.4.2 CSS</w:t>
      </w:r>
    </w:p>
    <w:p w14:paraId="47E58C6E" w14:textId="0E205F05" w:rsidR="00BC3D04" w:rsidRPr="00BC3D04" w:rsidRDefault="00BC3D04" w:rsidP="00BC3D04">
      <w:pPr>
        <w:spacing w:line="480" w:lineRule="auto"/>
        <w:rPr>
          <w:rFonts w:ascii="Times New Roman" w:eastAsia="Times New Roman" w:hAnsi="Times New Roman" w:cs="Times New Roman"/>
          <w:sz w:val="28"/>
          <w:szCs w:val="24"/>
        </w:rPr>
      </w:pPr>
      <w:r>
        <w:rPr>
          <w:rFonts w:ascii="Times New Roman" w:eastAsia="Times New Roman" w:hAnsi="Times New Roman" w:cs="Times New Roman"/>
          <w:b/>
          <w:noProof/>
          <w:sz w:val="24"/>
        </w:rPr>
        <w:drawing>
          <wp:inline distT="0" distB="0" distL="0" distR="0" wp14:anchorId="269EE3B4" wp14:editId="4F6FD26A">
            <wp:extent cx="993913" cy="993913"/>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017452" cy="1017452"/>
                    </a:xfrm>
                    <a:prstGeom prst="rect">
                      <a:avLst/>
                    </a:prstGeom>
                  </pic:spPr>
                </pic:pic>
              </a:graphicData>
            </a:graphic>
          </wp:inline>
        </w:drawing>
      </w:r>
      <w:r w:rsidR="00056D37" w:rsidRPr="009B6BD1">
        <w:rPr>
          <w:rFonts w:ascii="Times New Roman" w:eastAsia="Times New Roman" w:hAnsi="Times New Roman" w:cs="Times New Roman"/>
          <w:sz w:val="24"/>
        </w:rPr>
        <w:t>CSS stands for Cascading Style Sheets CSS, it describes how HTML elements are to be displayed on screen, paper, or in other media</w:t>
      </w:r>
      <w:r>
        <w:rPr>
          <w:rFonts w:ascii="Times New Roman" w:eastAsia="Times New Roman" w:hAnsi="Times New Roman" w:cs="Times New Roman"/>
          <w:sz w:val="24"/>
        </w:rPr>
        <w:t xml:space="preserve">. </w:t>
      </w:r>
      <w:r w:rsidRPr="00BC3D04">
        <w:rPr>
          <w:rFonts w:ascii="Times New Roman" w:hAnsi="Times New Roman" w:cs="Times New Roman"/>
          <w:b/>
          <w:bCs/>
          <w:color w:val="202124"/>
          <w:sz w:val="24"/>
          <w:szCs w:val="24"/>
          <w:shd w:val="clear" w:color="auto" w:fill="FFFFFF"/>
        </w:rPr>
        <w:t>CSS</w:t>
      </w:r>
      <w:r w:rsidRPr="00BC3D04">
        <w:rPr>
          <w:rFonts w:ascii="Times New Roman" w:hAnsi="Times New Roman" w:cs="Times New Roman"/>
          <w:color w:val="202124"/>
          <w:sz w:val="24"/>
          <w:szCs w:val="24"/>
          <w:shd w:val="clear" w:color="auto" w:fill="FFFFFF"/>
        </w:rPr>
        <w:t> is a computer language for laying out and structuring web pages (HTML or XML).</w:t>
      </w:r>
    </w:p>
    <w:p w14:paraId="0FFBE239" w14:textId="4A57988F" w:rsidR="000D6FB9"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2.4.3 JavaScript </w:t>
      </w:r>
    </w:p>
    <w:p w14:paraId="2D32E7E8" w14:textId="16EC586D" w:rsidR="000612DC" w:rsidRDefault="005E6696" w:rsidP="009B6BD1">
      <w:pPr>
        <w:spacing w:line="480" w:lineRule="auto"/>
        <w:jc w:val="both"/>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35CB3A58" wp14:editId="2B898500">
            <wp:extent cx="922351" cy="9223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33681" cy="933681"/>
                    </a:xfrm>
                    <a:prstGeom prst="rect">
                      <a:avLst/>
                    </a:prstGeom>
                  </pic:spPr>
                </pic:pic>
              </a:graphicData>
            </a:graphic>
          </wp:inline>
        </w:drawing>
      </w:r>
      <w:r w:rsidR="00056D37" w:rsidRPr="009B6BD1">
        <w:rPr>
          <w:rFonts w:ascii="Times New Roman" w:eastAsia="Times New Roman" w:hAnsi="Times New Roman" w:cs="Times New Roman"/>
          <w:sz w:val="24"/>
        </w:rPr>
        <w:t>JavaScript often abbreviated as JS, is a high-level, interpreted programming language. It is a language which is also characterized as dynamic, weakly typed, prototype-based and multi</w:t>
      </w:r>
      <w:r w:rsidR="006F40B7" w:rsidRPr="009B6BD1">
        <w:rPr>
          <w:rFonts w:ascii="Times New Roman" w:eastAsia="Times New Roman" w:hAnsi="Times New Roman" w:cs="Times New Roman"/>
          <w:sz w:val="24"/>
        </w:rPr>
        <w:t xml:space="preserve"> </w:t>
      </w:r>
      <w:r w:rsidR="00056D37" w:rsidRPr="009B6BD1">
        <w:rPr>
          <w:rFonts w:ascii="Times New Roman" w:eastAsia="Times New Roman" w:hAnsi="Times New Roman" w:cs="Times New Roman"/>
          <w:sz w:val="24"/>
        </w:rPr>
        <w:t>paradigm.</w:t>
      </w:r>
    </w:p>
    <w:p w14:paraId="35C5D088" w14:textId="2346B09D" w:rsidR="000D6FB9" w:rsidRDefault="00056D37" w:rsidP="0017115C">
      <w:pPr>
        <w:spacing w:line="24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2.4.4 XAMPP</w:t>
      </w:r>
    </w:p>
    <w:p w14:paraId="00DDC33B" w14:textId="7581E5D3" w:rsidR="000D6FB9" w:rsidRPr="009B6BD1" w:rsidRDefault="000612DC" w:rsidP="0017115C">
      <w:pPr>
        <w:spacing w:line="360" w:lineRule="auto"/>
        <w:jc w:val="both"/>
        <w:rPr>
          <w:rFonts w:ascii="Times New Roman" w:eastAsia="Times New Roman" w:hAnsi="Times New Roman" w:cs="Times New Roman"/>
          <w:sz w:val="24"/>
        </w:rPr>
      </w:pPr>
      <w:r>
        <w:rPr>
          <w:rFonts w:ascii="Times New Roman" w:eastAsia="Times New Roman" w:hAnsi="Times New Roman" w:cs="Times New Roman"/>
          <w:b/>
          <w:noProof/>
          <w:sz w:val="24"/>
        </w:rPr>
        <w:drawing>
          <wp:inline distT="0" distB="0" distL="0" distR="0" wp14:anchorId="4B03F045" wp14:editId="52BCDF65">
            <wp:extent cx="859922" cy="8666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82393" cy="889340"/>
                    </a:xfrm>
                    <a:prstGeom prst="rect">
                      <a:avLst/>
                    </a:prstGeom>
                  </pic:spPr>
                </pic:pic>
              </a:graphicData>
            </a:graphic>
          </wp:inline>
        </w:drawing>
      </w:r>
      <w:r>
        <w:rPr>
          <w:rFonts w:ascii="Times New Roman" w:eastAsia="Times New Roman" w:hAnsi="Times New Roman" w:cs="Times New Roman"/>
          <w:sz w:val="24"/>
        </w:rPr>
        <w:t xml:space="preserve"> </w:t>
      </w:r>
      <w:r w:rsidR="00056D37" w:rsidRPr="009B6BD1">
        <w:rPr>
          <w:rFonts w:ascii="Times New Roman" w:eastAsia="Times New Roman" w:hAnsi="Times New Roman" w:cs="Times New Roman"/>
          <w:sz w:val="24"/>
        </w:rPr>
        <w:t xml:space="preserve">XAMPP is a free and </w:t>
      </w:r>
      <w:r w:rsidR="001C1D32" w:rsidRPr="009B6BD1">
        <w:rPr>
          <w:rFonts w:ascii="Times New Roman" w:eastAsia="Times New Roman" w:hAnsi="Times New Roman" w:cs="Times New Roman"/>
          <w:sz w:val="24"/>
        </w:rPr>
        <w:t>open-source</w:t>
      </w:r>
      <w:r w:rsidR="00056D37" w:rsidRPr="009B6BD1">
        <w:rPr>
          <w:rFonts w:ascii="Times New Roman" w:eastAsia="Times New Roman" w:hAnsi="Times New Roman" w:cs="Times New Roman"/>
          <w:sz w:val="24"/>
        </w:rPr>
        <w:t xml:space="preserve"> cross-platform web server solution stack package developed by Apache Friends, consisting mainly of the Apache HTTP Server, Maria DB database, and interpreters for scripts written in the PHP, and Perl programming language.</w:t>
      </w:r>
    </w:p>
    <w:p w14:paraId="12D75E59" w14:textId="77777777" w:rsidR="00874FD6" w:rsidRDefault="00874FD6" w:rsidP="0017115C">
      <w:pPr>
        <w:spacing w:line="240" w:lineRule="auto"/>
        <w:jc w:val="both"/>
        <w:rPr>
          <w:rFonts w:ascii="Times New Roman" w:eastAsia="Times New Roman" w:hAnsi="Times New Roman" w:cs="Times New Roman"/>
          <w:b/>
          <w:sz w:val="24"/>
        </w:rPr>
      </w:pPr>
    </w:p>
    <w:p w14:paraId="389EF1C3" w14:textId="15A5C085" w:rsidR="00C8273E" w:rsidRDefault="008C24B3" w:rsidP="0017115C">
      <w:pPr>
        <w:spacing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2.4.5</w:t>
      </w:r>
      <w:r w:rsidR="00056D37" w:rsidRPr="009B6BD1">
        <w:rPr>
          <w:rFonts w:ascii="Times New Roman" w:eastAsia="Times New Roman" w:hAnsi="Times New Roman" w:cs="Times New Roman"/>
          <w:b/>
          <w:sz w:val="24"/>
        </w:rPr>
        <w:t xml:space="preserve"> Adobe Photoshop</w:t>
      </w:r>
      <w:r w:rsidR="008729DB" w:rsidRPr="009B6BD1">
        <w:rPr>
          <w:rFonts w:ascii="Times New Roman" w:eastAsia="Times New Roman" w:hAnsi="Times New Roman" w:cs="Times New Roman"/>
          <w:b/>
          <w:sz w:val="24"/>
        </w:rPr>
        <w:t xml:space="preserve"> and Adobe illustration</w:t>
      </w:r>
    </w:p>
    <w:p w14:paraId="0A99620B" w14:textId="2F6E435A" w:rsidR="004C2B3E" w:rsidRPr="009B6BD1" w:rsidRDefault="00C8273E" w:rsidP="0017115C">
      <w:pPr>
        <w:spacing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1224708B" wp14:editId="417572E8">
            <wp:extent cx="906448" cy="906448"/>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30989" cy="930989"/>
                    </a:xfrm>
                    <a:prstGeom prst="rect">
                      <a:avLst/>
                    </a:prstGeom>
                  </pic:spPr>
                </pic:pic>
              </a:graphicData>
            </a:graphic>
          </wp:inline>
        </w:drawing>
      </w:r>
      <w:r w:rsidR="00056D37" w:rsidRPr="009B6BD1">
        <w:rPr>
          <w:rFonts w:ascii="Times New Roman" w:eastAsia="Times New Roman" w:hAnsi="Times New Roman" w:cs="Times New Roman"/>
          <w:sz w:val="24"/>
        </w:rPr>
        <w:t xml:space="preserve">Adobe </w:t>
      </w:r>
      <w:r w:rsidR="003B5A48" w:rsidRPr="009B6BD1">
        <w:rPr>
          <w:rFonts w:ascii="Times New Roman" w:eastAsia="Times New Roman" w:hAnsi="Times New Roman" w:cs="Times New Roman"/>
          <w:sz w:val="24"/>
        </w:rPr>
        <w:t>Photoshop</w:t>
      </w:r>
      <w:r w:rsidR="003B5A48">
        <w:rPr>
          <w:rFonts w:ascii="Times New Roman" w:eastAsia="Times New Roman" w:hAnsi="Times New Roman" w:cs="Times New Roman"/>
          <w:sz w:val="24"/>
        </w:rPr>
        <w:t xml:space="preserve"> (</w:t>
      </w:r>
      <w:ins w:id="2" w:author="Grace elbisimwa" w:date="2020-12-21T08:42:00Z">
        <w:r w:rsidR="0080094C">
          <w:rPr>
            <w:rFonts w:ascii="Times New Roman" w:eastAsia="Times New Roman" w:hAnsi="Times New Roman" w:cs="Times New Roman"/>
            <w:sz w:val="24"/>
          </w:rPr>
          <w:t>Ps)</w:t>
        </w:r>
      </w:ins>
      <w:r w:rsidR="00056D37" w:rsidRPr="009B6BD1">
        <w:rPr>
          <w:rFonts w:ascii="Times New Roman" w:eastAsia="Times New Roman" w:hAnsi="Times New Roman" w:cs="Times New Roman"/>
          <w:sz w:val="24"/>
        </w:rPr>
        <w:t xml:space="preserve"> is a raster graphics editor developed and published by Adobe Systems for Mac OS and Windows.</w:t>
      </w:r>
    </w:p>
    <w:p w14:paraId="3952F199" w14:textId="7E85F22E" w:rsidR="000D6FB9" w:rsidRDefault="009E0337" w:rsidP="0017115C">
      <w:pPr>
        <w:spacing w:line="240" w:lineRule="auto"/>
        <w:jc w:val="both"/>
        <w:rPr>
          <w:rFonts w:ascii="Times New Roman" w:eastAsia="Times New Roman" w:hAnsi="Times New Roman" w:cs="Times New Roman"/>
          <w:sz w:val="24"/>
        </w:rPr>
      </w:pPr>
      <w:ins w:id="3" w:author="Grace elbisimwa" w:date="2020-12-21T08:41:00Z">
        <w:r w:rsidRPr="009E0337">
          <w:rPr>
            <w:rFonts w:ascii="Times New Roman" w:eastAsia="Times New Roman" w:hAnsi="Times New Roman" w:cs="Times New Roman"/>
            <w:noProof/>
            <w:sz w:val="24"/>
          </w:rPr>
          <w:drawing>
            <wp:inline distT="0" distB="0" distL="0" distR="0" wp14:anchorId="09156923" wp14:editId="156F267B">
              <wp:extent cx="898869" cy="667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3869" cy="679056"/>
                      </a:xfrm>
                      <a:prstGeom prst="rect">
                        <a:avLst/>
                      </a:prstGeom>
                    </pic:spPr>
                  </pic:pic>
                </a:graphicData>
              </a:graphic>
            </wp:inline>
          </w:drawing>
        </w:r>
        <w:r>
          <w:rPr>
            <w:rFonts w:ascii="Times New Roman" w:eastAsia="Times New Roman" w:hAnsi="Times New Roman" w:cs="Times New Roman"/>
            <w:sz w:val="24"/>
          </w:rPr>
          <w:t xml:space="preserve"> </w:t>
        </w:r>
      </w:ins>
      <w:r w:rsidR="004C2B3E" w:rsidRPr="009B6BD1">
        <w:rPr>
          <w:rFonts w:ascii="Times New Roman" w:eastAsia="Times New Roman" w:hAnsi="Times New Roman" w:cs="Times New Roman"/>
          <w:sz w:val="24"/>
        </w:rPr>
        <w:t>Adobe illustrator</w:t>
      </w:r>
      <w:ins w:id="4" w:author="Grace elbisimwa" w:date="2020-12-21T08:42:00Z">
        <w:r w:rsidR="00B55C0F">
          <w:rPr>
            <w:rFonts w:ascii="Times New Roman" w:eastAsia="Times New Roman" w:hAnsi="Times New Roman" w:cs="Times New Roman"/>
            <w:sz w:val="24"/>
          </w:rPr>
          <w:t xml:space="preserve"> </w:t>
        </w:r>
        <w:r>
          <w:rPr>
            <w:rFonts w:ascii="Times New Roman" w:eastAsia="Times New Roman" w:hAnsi="Times New Roman" w:cs="Times New Roman"/>
            <w:sz w:val="24"/>
          </w:rPr>
          <w:t>(AI)</w:t>
        </w:r>
      </w:ins>
      <w:r w:rsidR="004C2B3E" w:rsidRPr="009B6BD1">
        <w:rPr>
          <w:rFonts w:ascii="Times New Roman" w:eastAsia="Times New Roman" w:hAnsi="Times New Roman" w:cs="Times New Roman"/>
          <w:sz w:val="24"/>
        </w:rPr>
        <w:t xml:space="preserve"> it’s one of the most power graphic editor or app to design graphics and chart</w:t>
      </w:r>
      <w:r w:rsidR="00056D37" w:rsidRPr="009B6BD1">
        <w:rPr>
          <w:rFonts w:ascii="Times New Roman" w:eastAsia="Times New Roman" w:hAnsi="Times New Roman" w:cs="Times New Roman"/>
          <w:sz w:val="24"/>
        </w:rPr>
        <w:t xml:space="preserve"> </w:t>
      </w:r>
    </w:p>
    <w:p w14:paraId="46CD3E2E" w14:textId="003BF287" w:rsidR="0017115C" w:rsidRPr="009B6BD1" w:rsidRDefault="0017115C" w:rsidP="0017115C">
      <w:pPr>
        <w:spacing w:line="240" w:lineRule="auto"/>
        <w:jc w:val="both"/>
        <w:rPr>
          <w:rFonts w:ascii="Times New Roman" w:eastAsia="Times New Roman" w:hAnsi="Times New Roman" w:cs="Times New Roman"/>
          <w:sz w:val="24"/>
        </w:rPr>
      </w:pPr>
    </w:p>
    <w:p w14:paraId="3E0B5DDD" w14:textId="1C9E1B46" w:rsidR="001A5B13"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sz w:val="24"/>
        </w:rPr>
        <w:t xml:space="preserve"> </w:t>
      </w:r>
      <w:r w:rsidR="008C24B3">
        <w:rPr>
          <w:rFonts w:ascii="Times New Roman" w:eastAsia="Times New Roman" w:hAnsi="Times New Roman" w:cs="Times New Roman"/>
          <w:b/>
          <w:sz w:val="24"/>
        </w:rPr>
        <w:t>2.4.6</w:t>
      </w:r>
      <w:r w:rsidR="001A5B13" w:rsidRPr="009B6BD1">
        <w:rPr>
          <w:rFonts w:ascii="Times New Roman" w:eastAsia="Times New Roman" w:hAnsi="Times New Roman" w:cs="Times New Roman"/>
          <w:b/>
          <w:sz w:val="24"/>
        </w:rPr>
        <w:t xml:space="preserve"> </w:t>
      </w:r>
      <w:r w:rsidR="00844B65" w:rsidRPr="009B6BD1">
        <w:rPr>
          <w:rFonts w:ascii="Times New Roman" w:eastAsia="Times New Roman" w:hAnsi="Times New Roman" w:cs="Times New Roman"/>
          <w:b/>
          <w:sz w:val="24"/>
        </w:rPr>
        <w:t>Nodes</w:t>
      </w:r>
      <w:r w:rsidRPr="009B6BD1">
        <w:rPr>
          <w:rFonts w:ascii="Times New Roman" w:eastAsia="Times New Roman" w:hAnsi="Times New Roman" w:cs="Times New Roman"/>
          <w:b/>
          <w:sz w:val="24"/>
        </w:rPr>
        <w:t xml:space="preserve"> </w:t>
      </w:r>
    </w:p>
    <w:p w14:paraId="71342199" w14:textId="16D3D8F9" w:rsidR="00B55C0F" w:rsidRPr="000F2552" w:rsidRDefault="00754E84" w:rsidP="000F2552">
      <w:pPr>
        <w:spacing w:line="480" w:lineRule="auto"/>
        <w:jc w:val="both"/>
        <w:rPr>
          <w:ins w:id="5" w:author="Grace elbisimwa" w:date="2020-12-21T08:42:00Z"/>
          <w:rFonts w:ascii="Times New Roman" w:eastAsia="Times New Roman" w:hAnsi="Times New Roman" w:cs="Times New Roman"/>
          <w:bCs/>
          <w:sz w:val="24"/>
          <w:szCs w:val="24"/>
        </w:rPr>
      </w:pPr>
      <w:r>
        <w:rPr>
          <w:rFonts w:ascii="Times New Roman" w:eastAsia="Times New Roman" w:hAnsi="Times New Roman" w:cs="Times New Roman"/>
          <w:b/>
          <w:noProof/>
          <w:sz w:val="24"/>
        </w:rPr>
        <w:drawing>
          <wp:inline distT="0" distB="0" distL="0" distR="0" wp14:anchorId="00BAF159" wp14:editId="2F93C83A">
            <wp:extent cx="1296063" cy="68043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40337" cy="703677"/>
                    </a:xfrm>
                    <a:prstGeom prst="rect">
                      <a:avLst/>
                    </a:prstGeom>
                  </pic:spPr>
                </pic:pic>
              </a:graphicData>
            </a:graphic>
          </wp:inline>
        </w:drawing>
      </w:r>
      <w:r w:rsidR="00986C05" w:rsidRPr="009B6BD1">
        <w:rPr>
          <w:rFonts w:ascii="Times New Roman" w:eastAsia="Times New Roman" w:hAnsi="Times New Roman" w:cs="Times New Roman"/>
          <w:bCs/>
          <w:sz w:val="24"/>
          <w:szCs w:val="24"/>
        </w:rPr>
        <w:t>Node.js is an </w:t>
      </w:r>
      <w:hyperlink r:id="rId17" w:tooltip="Open-source software" w:history="1">
        <w:r w:rsidR="00986C05" w:rsidRPr="009B6BD1">
          <w:rPr>
            <w:rFonts w:ascii="Times New Roman" w:eastAsia="Times New Roman" w:hAnsi="Times New Roman" w:cs="Times New Roman"/>
            <w:bCs/>
            <w:sz w:val="24"/>
            <w:szCs w:val="24"/>
          </w:rPr>
          <w:t>open-source</w:t>
        </w:r>
      </w:hyperlink>
      <w:r w:rsidR="00986C05" w:rsidRPr="009B6BD1">
        <w:rPr>
          <w:rFonts w:ascii="Times New Roman" w:eastAsia="Times New Roman" w:hAnsi="Times New Roman" w:cs="Times New Roman"/>
          <w:bCs/>
          <w:sz w:val="24"/>
          <w:szCs w:val="24"/>
        </w:rPr>
        <w:t>, </w:t>
      </w:r>
      <w:hyperlink r:id="rId18" w:tooltip="Cross-platform" w:history="1">
        <w:r w:rsidR="00986C05" w:rsidRPr="009B6BD1">
          <w:rPr>
            <w:rFonts w:ascii="Times New Roman" w:eastAsia="Times New Roman" w:hAnsi="Times New Roman" w:cs="Times New Roman"/>
            <w:bCs/>
            <w:sz w:val="24"/>
            <w:szCs w:val="24"/>
          </w:rPr>
          <w:t>cross-platform</w:t>
        </w:r>
      </w:hyperlink>
      <w:r w:rsidR="00986C05" w:rsidRPr="009B6BD1">
        <w:rPr>
          <w:rFonts w:ascii="Times New Roman" w:eastAsia="Times New Roman" w:hAnsi="Times New Roman" w:cs="Times New Roman"/>
          <w:bCs/>
          <w:sz w:val="24"/>
          <w:szCs w:val="24"/>
        </w:rPr>
        <w:t>, </w:t>
      </w:r>
      <w:hyperlink r:id="rId19" w:tooltip="Front end and back end" w:history="1">
        <w:r w:rsidR="00986C05" w:rsidRPr="009B6BD1">
          <w:rPr>
            <w:rFonts w:ascii="Times New Roman" w:eastAsia="Times New Roman" w:hAnsi="Times New Roman" w:cs="Times New Roman"/>
            <w:bCs/>
            <w:sz w:val="24"/>
            <w:szCs w:val="24"/>
          </w:rPr>
          <w:t>back-end</w:t>
        </w:r>
      </w:hyperlink>
      <w:r w:rsidR="00986C05" w:rsidRPr="009B6BD1">
        <w:rPr>
          <w:rFonts w:ascii="Times New Roman" w:eastAsia="Times New Roman" w:hAnsi="Times New Roman" w:cs="Times New Roman"/>
          <w:bCs/>
          <w:sz w:val="24"/>
          <w:szCs w:val="24"/>
        </w:rPr>
        <w:t>, </w:t>
      </w:r>
      <w:hyperlink r:id="rId20" w:tooltip="JavaScript" w:history="1">
        <w:r w:rsidR="00986C05" w:rsidRPr="009B6BD1">
          <w:rPr>
            <w:rFonts w:ascii="Times New Roman" w:eastAsia="Times New Roman" w:hAnsi="Times New Roman" w:cs="Times New Roman"/>
            <w:bCs/>
            <w:sz w:val="24"/>
            <w:szCs w:val="24"/>
          </w:rPr>
          <w:t>JavaScript</w:t>
        </w:r>
      </w:hyperlink>
      <w:r w:rsidR="00986C05" w:rsidRPr="009B6BD1">
        <w:rPr>
          <w:rFonts w:ascii="Times New Roman" w:eastAsia="Times New Roman" w:hAnsi="Times New Roman" w:cs="Times New Roman"/>
          <w:bCs/>
          <w:sz w:val="24"/>
          <w:szCs w:val="24"/>
        </w:rPr>
        <w:t> </w:t>
      </w:r>
      <w:hyperlink r:id="rId21" w:tooltip="Runtime environment" w:history="1">
        <w:r w:rsidR="00986C05" w:rsidRPr="009B6BD1">
          <w:rPr>
            <w:rFonts w:ascii="Times New Roman" w:eastAsia="Times New Roman" w:hAnsi="Times New Roman" w:cs="Times New Roman"/>
            <w:bCs/>
            <w:sz w:val="24"/>
            <w:szCs w:val="24"/>
          </w:rPr>
          <w:t>runtime environment</w:t>
        </w:r>
      </w:hyperlink>
      <w:r w:rsidR="00986C05" w:rsidRPr="009B6BD1">
        <w:rPr>
          <w:rFonts w:ascii="Times New Roman" w:eastAsia="Times New Roman" w:hAnsi="Times New Roman" w:cs="Times New Roman"/>
          <w:bCs/>
          <w:sz w:val="24"/>
          <w:szCs w:val="24"/>
        </w:rPr>
        <w:t> that executes JavaScript code outside a </w:t>
      </w:r>
      <w:hyperlink r:id="rId22" w:tooltip="Web browser" w:history="1">
        <w:r w:rsidR="00986C05" w:rsidRPr="009B6BD1">
          <w:rPr>
            <w:rFonts w:ascii="Times New Roman" w:eastAsia="Times New Roman" w:hAnsi="Times New Roman" w:cs="Times New Roman"/>
            <w:bCs/>
            <w:sz w:val="24"/>
            <w:szCs w:val="24"/>
          </w:rPr>
          <w:t>web browser</w:t>
        </w:r>
      </w:hyperlink>
      <w:r w:rsidR="00986C05" w:rsidRPr="009B6BD1">
        <w:rPr>
          <w:rFonts w:ascii="Times New Roman" w:eastAsia="Times New Roman" w:hAnsi="Times New Roman" w:cs="Times New Roman"/>
          <w:bCs/>
          <w:sz w:val="24"/>
          <w:szCs w:val="24"/>
        </w:rPr>
        <w:t>. Node.js lets developers use JavaScript to write command line tools and for </w:t>
      </w:r>
      <w:hyperlink r:id="rId23" w:tooltip="Server-side scripting" w:history="1">
        <w:r w:rsidR="00986C05" w:rsidRPr="009B6BD1">
          <w:rPr>
            <w:rFonts w:ascii="Times New Roman" w:eastAsia="Times New Roman" w:hAnsi="Times New Roman" w:cs="Times New Roman"/>
            <w:bCs/>
            <w:sz w:val="24"/>
            <w:szCs w:val="24"/>
          </w:rPr>
          <w:t>server-side scripting</w:t>
        </w:r>
      </w:hyperlink>
      <w:r w:rsidR="00986C05" w:rsidRPr="009B6BD1">
        <w:rPr>
          <w:rFonts w:ascii="Times New Roman" w:eastAsia="Times New Roman" w:hAnsi="Times New Roman" w:cs="Times New Roman"/>
          <w:bCs/>
          <w:sz w:val="24"/>
          <w:szCs w:val="24"/>
        </w:rPr>
        <w:t>—running scripts server-side to produce </w:t>
      </w:r>
      <w:hyperlink r:id="rId24" w:tooltip="Dynamic web page" w:history="1">
        <w:r w:rsidR="00986C05" w:rsidRPr="009B6BD1">
          <w:rPr>
            <w:rFonts w:ascii="Times New Roman" w:eastAsia="Times New Roman" w:hAnsi="Times New Roman" w:cs="Times New Roman"/>
            <w:bCs/>
            <w:sz w:val="24"/>
            <w:szCs w:val="24"/>
          </w:rPr>
          <w:t>dynamic web page</w:t>
        </w:r>
      </w:hyperlink>
      <w:r w:rsidR="00986C05" w:rsidRPr="009B6BD1">
        <w:rPr>
          <w:rFonts w:ascii="Times New Roman" w:eastAsia="Times New Roman" w:hAnsi="Times New Roman" w:cs="Times New Roman"/>
          <w:bCs/>
          <w:sz w:val="24"/>
          <w:szCs w:val="24"/>
        </w:rPr>
        <w:t> content before the page is sent to the user's web browser. Consequently, Node.js represents a "JavaScript everywhere" paradigm,</w:t>
      </w:r>
      <w:hyperlink r:id="rId25" w:anchor="cite_note-6" w:history="1">
        <w:r w:rsidR="00986C05" w:rsidRPr="009B6BD1">
          <w:rPr>
            <w:rFonts w:ascii="Times New Roman" w:eastAsia="Times New Roman" w:hAnsi="Times New Roman" w:cs="Times New Roman"/>
            <w:bCs/>
            <w:sz w:val="24"/>
            <w:szCs w:val="24"/>
          </w:rPr>
          <w:t>[6]</w:t>
        </w:r>
      </w:hyperlink>
      <w:r w:rsidR="00986C05" w:rsidRPr="009B6BD1">
        <w:rPr>
          <w:rFonts w:ascii="Times New Roman" w:eastAsia="Times New Roman" w:hAnsi="Times New Roman" w:cs="Times New Roman"/>
          <w:bCs/>
          <w:sz w:val="24"/>
          <w:szCs w:val="24"/>
        </w:rPr>
        <w:t> unifying </w:t>
      </w:r>
      <w:hyperlink r:id="rId26" w:tooltip="Web application" w:history="1">
        <w:r w:rsidR="00986C05" w:rsidRPr="009B6BD1">
          <w:rPr>
            <w:rFonts w:ascii="Times New Roman" w:eastAsia="Times New Roman" w:hAnsi="Times New Roman" w:cs="Times New Roman"/>
            <w:bCs/>
            <w:sz w:val="24"/>
            <w:szCs w:val="24"/>
          </w:rPr>
          <w:t>web-application</w:t>
        </w:r>
      </w:hyperlink>
      <w:r w:rsidR="00986C05" w:rsidRPr="009B6BD1">
        <w:rPr>
          <w:rFonts w:ascii="Times New Roman" w:eastAsia="Times New Roman" w:hAnsi="Times New Roman" w:cs="Times New Roman"/>
          <w:bCs/>
          <w:sz w:val="24"/>
          <w:szCs w:val="24"/>
        </w:rPr>
        <w:t> development around a single programming language, rather than different languages for server- and client-side scripts</w:t>
      </w:r>
    </w:p>
    <w:p w14:paraId="4949AFE5" w14:textId="58F9FB57" w:rsidR="001A5B13" w:rsidRDefault="001A5B13" w:rsidP="009B6BD1">
      <w:pPr>
        <w:shd w:val="clear" w:color="auto" w:fill="FFFFFF"/>
        <w:spacing w:before="120" w:after="120" w:line="48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Express</w:t>
      </w:r>
      <w:r w:rsidR="000F2552">
        <w:rPr>
          <w:rFonts w:ascii="Times New Roman" w:eastAsia="Times New Roman" w:hAnsi="Times New Roman" w:cs="Times New Roman"/>
          <w:b/>
          <w:bCs/>
          <w:sz w:val="24"/>
          <w:szCs w:val="24"/>
        </w:rPr>
        <w:t>js</w:t>
      </w:r>
    </w:p>
    <w:p w14:paraId="2AEDBB42" w14:textId="59F6A4A8" w:rsidR="009D7D39" w:rsidRPr="009B6BD1" w:rsidRDefault="000F2552" w:rsidP="009B6BD1">
      <w:pPr>
        <w:shd w:val="clear" w:color="auto" w:fill="FFFFFF"/>
        <w:spacing w:before="120" w:after="120"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Expressjs is a Nodejs web application server framework, which is specifically designed for building single-page, multi-page, and </w:t>
      </w:r>
      <w:r w:rsidR="003960C9">
        <w:rPr>
          <w:rFonts w:ascii="Times New Roman" w:eastAsia="Times New Roman" w:hAnsi="Times New Roman" w:cs="Times New Roman"/>
          <w:bCs/>
          <w:sz w:val="24"/>
          <w:szCs w:val="24"/>
        </w:rPr>
        <w:t>hydride</w:t>
      </w:r>
      <w:r>
        <w:rPr>
          <w:rFonts w:ascii="Times New Roman" w:eastAsia="Times New Roman" w:hAnsi="Times New Roman" w:cs="Times New Roman"/>
          <w:bCs/>
          <w:sz w:val="24"/>
          <w:szCs w:val="24"/>
        </w:rPr>
        <w:t xml:space="preserve"> web application. Expressjs is the backend part of something known as the MEAN stack. </w:t>
      </w:r>
      <w:r w:rsidR="009D7D39" w:rsidRPr="009B6BD1">
        <w:rPr>
          <w:rFonts w:ascii="Times New Roman" w:eastAsia="Times New Roman" w:hAnsi="Times New Roman" w:cs="Times New Roman"/>
          <w:bCs/>
          <w:sz w:val="24"/>
          <w:szCs w:val="24"/>
        </w:rPr>
        <w:t>The MIT License is a </w:t>
      </w:r>
      <w:hyperlink r:id="rId27" w:tooltip="Permissive free software license" w:history="1">
        <w:r w:rsidR="009D7D39" w:rsidRPr="009B6BD1">
          <w:rPr>
            <w:rFonts w:ascii="Times New Roman" w:eastAsia="Times New Roman" w:hAnsi="Times New Roman" w:cs="Times New Roman"/>
            <w:bCs/>
            <w:sz w:val="24"/>
            <w:szCs w:val="24"/>
          </w:rPr>
          <w:t xml:space="preserve">permissive free software </w:t>
        </w:r>
        <w:r w:rsidR="009D7D39" w:rsidRPr="009B6BD1">
          <w:rPr>
            <w:rFonts w:ascii="Times New Roman" w:eastAsia="Times New Roman" w:hAnsi="Times New Roman" w:cs="Times New Roman"/>
            <w:bCs/>
            <w:sz w:val="24"/>
            <w:szCs w:val="24"/>
          </w:rPr>
          <w:lastRenderedPageBreak/>
          <w:t>license</w:t>
        </w:r>
      </w:hyperlink>
      <w:r w:rsidR="009D7D39" w:rsidRPr="009B6BD1">
        <w:rPr>
          <w:rFonts w:ascii="Times New Roman" w:eastAsia="Times New Roman" w:hAnsi="Times New Roman" w:cs="Times New Roman"/>
          <w:bCs/>
          <w:sz w:val="24"/>
          <w:szCs w:val="24"/>
        </w:rPr>
        <w:t> originating at the </w:t>
      </w:r>
      <w:hyperlink r:id="rId28" w:tooltip="Massachusetts Institute of Technology" w:history="1">
        <w:r w:rsidR="009D7D39" w:rsidRPr="009B6BD1">
          <w:rPr>
            <w:rFonts w:ascii="Times New Roman" w:eastAsia="Times New Roman" w:hAnsi="Times New Roman" w:cs="Times New Roman"/>
            <w:bCs/>
            <w:sz w:val="24"/>
            <w:szCs w:val="24"/>
          </w:rPr>
          <w:t>Massachusetts Institute of Technology</w:t>
        </w:r>
      </w:hyperlink>
      <w:r w:rsidR="009D7D39" w:rsidRPr="009B6BD1">
        <w:rPr>
          <w:rFonts w:ascii="Times New Roman" w:eastAsia="Times New Roman" w:hAnsi="Times New Roman" w:cs="Times New Roman"/>
          <w:bCs/>
          <w:sz w:val="24"/>
          <w:szCs w:val="24"/>
        </w:rPr>
        <w:t> (MIT)</w:t>
      </w:r>
      <w:hyperlink r:id="rId29" w:anchor="cite_note-5" w:history="1">
        <w:r w:rsidR="009D7D39" w:rsidRPr="009B6BD1">
          <w:rPr>
            <w:rFonts w:ascii="Times New Roman" w:eastAsia="Times New Roman" w:hAnsi="Times New Roman" w:cs="Times New Roman"/>
            <w:bCs/>
            <w:sz w:val="24"/>
            <w:szCs w:val="24"/>
          </w:rPr>
          <w:t>[5]</w:t>
        </w:r>
      </w:hyperlink>
      <w:r w:rsidR="009D7D39" w:rsidRPr="009B6BD1">
        <w:rPr>
          <w:rFonts w:ascii="Times New Roman" w:eastAsia="Times New Roman" w:hAnsi="Times New Roman" w:cs="Times New Roman"/>
          <w:bCs/>
          <w:sz w:val="24"/>
          <w:szCs w:val="24"/>
        </w:rPr>
        <w:t> in the late 1980s. As a permissive license, it puts only very limited restriction on reuse and has, therefore, high </w:t>
      </w:r>
      <w:hyperlink r:id="rId30" w:tooltip="License compatibility" w:history="1">
        <w:r w:rsidR="009D7D39" w:rsidRPr="009B6BD1">
          <w:rPr>
            <w:rFonts w:ascii="Times New Roman" w:eastAsia="Times New Roman" w:hAnsi="Times New Roman" w:cs="Times New Roman"/>
            <w:bCs/>
            <w:sz w:val="24"/>
            <w:szCs w:val="24"/>
          </w:rPr>
          <w:t>license compatibility</w:t>
        </w:r>
      </w:hyperlink>
      <w:r w:rsidR="009D7D39" w:rsidRPr="009B6BD1">
        <w:rPr>
          <w:rFonts w:ascii="Times New Roman" w:eastAsia="Times New Roman" w:hAnsi="Times New Roman" w:cs="Times New Roman"/>
          <w:bCs/>
          <w:sz w:val="24"/>
          <w:szCs w:val="24"/>
        </w:rPr>
        <w:t>.</w:t>
      </w:r>
      <w:r w:rsidR="007E03CE" w:rsidRPr="009B6BD1">
        <w:rPr>
          <w:rFonts w:ascii="Times New Roman" w:eastAsia="Times New Roman" w:hAnsi="Times New Roman" w:cs="Times New Roman"/>
          <w:bCs/>
          <w:sz w:val="24"/>
          <w:szCs w:val="24"/>
        </w:rPr>
        <w:t xml:space="preserve"> </w:t>
      </w:r>
    </w:p>
    <w:p w14:paraId="0F955B34" w14:textId="51861149" w:rsidR="009D7D39" w:rsidRPr="009B6BD1" w:rsidRDefault="009D7D39"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The MIT license is </w:t>
      </w:r>
      <w:hyperlink r:id="rId31" w:tooltip="License compatibility" w:history="1">
        <w:r w:rsidRPr="009B6BD1">
          <w:rPr>
            <w:rFonts w:ascii="Times New Roman" w:eastAsia="Times New Roman" w:hAnsi="Times New Roman" w:cs="Times New Roman"/>
            <w:bCs/>
            <w:sz w:val="24"/>
            <w:szCs w:val="24"/>
          </w:rPr>
          <w:t>compatible</w:t>
        </w:r>
      </w:hyperlink>
      <w:r w:rsidRPr="009B6BD1">
        <w:rPr>
          <w:rFonts w:ascii="Times New Roman" w:eastAsia="Times New Roman" w:hAnsi="Times New Roman" w:cs="Times New Roman"/>
          <w:bCs/>
          <w:sz w:val="24"/>
          <w:szCs w:val="24"/>
        </w:rPr>
        <w:t> with many </w:t>
      </w:r>
      <w:hyperlink r:id="rId32" w:tooltip="Copyleft" w:history="1">
        <w:r w:rsidR="007E03CE" w:rsidRPr="009B6BD1">
          <w:rPr>
            <w:rFonts w:ascii="Times New Roman" w:eastAsia="Times New Roman" w:hAnsi="Times New Roman" w:cs="Times New Roman"/>
            <w:bCs/>
            <w:sz w:val="24"/>
            <w:szCs w:val="24"/>
          </w:rPr>
          <w:t>copy left</w:t>
        </w:r>
      </w:hyperlink>
      <w:r w:rsidRPr="009B6BD1">
        <w:rPr>
          <w:rFonts w:ascii="Times New Roman" w:eastAsia="Times New Roman" w:hAnsi="Times New Roman" w:cs="Times New Roman"/>
          <w:bCs/>
          <w:sz w:val="24"/>
          <w:szCs w:val="24"/>
        </w:rPr>
        <w:t> licenses, such as the </w:t>
      </w:r>
      <w:hyperlink r:id="rId33" w:tooltip="GNU General Public License" w:history="1">
        <w:r w:rsidRPr="009B6BD1">
          <w:rPr>
            <w:rFonts w:ascii="Times New Roman" w:eastAsia="Times New Roman" w:hAnsi="Times New Roman" w:cs="Times New Roman"/>
            <w:bCs/>
            <w:sz w:val="24"/>
            <w:szCs w:val="24"/>
          </w:rPr>
          <w:t>GNU General Public License</w:t>
        </w:r>
      </w:hyperlink>
      <w:r w:rsidRPr="009B6BD1">
        <w:rPr>
          <w:rFonts w:ascii="Times New Roman" w:eastAsia="Times New Roman" w:hAnsi="Times New Roman" w:cs="Times New Roman"/>
          <w:bCs/>
          <w:sz w:val="24"/>
          <w:szCs w:val="24"/>
        </w:rPr>
        <w:t> (GPL); MIT licensed software can be re-licensed as GPL software, and integrated with other </w:t>
      </w:r>
      <w:hyperlink r:id="rId34" w:tooltip="GPL" w:history="1">
        <w:r w:rsidRPr="009B6BD1">
          <w:rPr>
            <w:rFonts w:ascii="Times New Roman" w:eastAsia="Times New Roman" w:hAnsi="Times New Roman" w:cs="Times New Roman"/>
            <w:bCs/>
            <w:sz w:val="24"/>
            <w:szCs w:val="24"/>
          </w:rPr>
          <w:t>GPL</w:t>
        </w:r>
      </w:hyperlink>
      <w:r w:rsidRPr="009B6BD1">
        <w:rPr>
          <w:rFonts w:ascii="Times New Roman" w:eastAsia="Times New Roman" w:hAnsi="Times New Roman" w:cs="Times New Roman"/>
          <w:bCs/>
          <w:sz w:val="24"/>
          <w:szCs w:val="24"/>
        </w:rPr>
        <w:t> software, but not the other way around. The MIT license also permits reuse within </w:t>
      </w:r>
      <w:hyperlink r:id="rId35" w:tooltip="Proprietary software" w:history="1">
        <w:r w:rsidRPr="009B6BD1">
          <w:rPr>
            <w:rFonts w:ascii="Times New Roman" w:eastAsia="Times New Roman" w:hAnsi="Times New Roman" w:cs="Times New Roman"/>
            <w:bCs/>
            <w:sz w:val="24"/>
            <w:szCs w:val="24"/>
          </w:rPr>
          <w:t>proprietary software</w:t>
        </w:r>
      </w:hyperlink>
      <w:r w:rsidRPr="009B6BD1">
        <w:rPr>
          <w:rFonts w:ascii="Times New Roman" w:eastAsia="Times New Roman" w:hAnsi="Times New Roman" w:cs="Times New Roman"/>
          <w:bCs/>
          <w:sz w:val="24"/>
          <w:szCs w:val="24"/>
        </w:rPr>
        <w:t>, provided that either all copies of the licensed software include a copy of the MIT License terms and the copyright notice, or the software is re-licensed to remove this requirement. MIT-licensed software can also be re-licensed as </w:t>
      </w:r>
      <w:hyperlink r:id="rId36" w:tooltip="Proprietary software" w:history="1">
        <w:r w:rsidRPr="009B6BD1">
          <w:rPr>
            <w:rFonts w:ascii="Times New Roman" w:eastAsia="Times New Roman" w:hAnsi="Times New Roman" w:cs="Times New Roman"/>
            <w:bCs/>
            <w:sz w:val="24"/>
            <w:szCs w:val="24"/>
          </w:rPr>
          <w:t>proprietary software</w:t>
        </w:r>
      </w:hyperlink>
      <w:r w:rsidRPr="009B6BD1">
        <w:rPr>
          <w:rFonts w:ascii="Times New Roman" w:eastAsia="Times New Roman" w:hAnsi="Times New Roman" w:cs="Times New Roman"/>
          <w:bCs/>
          <w:sz w:val="24"/>
          <w:szCs w:val="24"/>
        </w:rPr>
        <w:t>, which distinguishes it from </w:t>
      </w:r>
      <w:hyperlink r:id="rId37" w:tooltip="Copyleft" w:history="1">
        <w:r w:rsidR="007E03CE" w:rsidRPr="009B6BD1">
          <w:rPr>
            <w:rFonts w:ascii="Times New Roman" w:eastAsia="Times New Roman" w:hAnsi="Times New Roman" w:cs="Times New Roman"/>
            <w:bCs/>
            <w:sz w:val="24"/>
            <w:szCs w:val="24"/>
          </w:rPr>
          <w:t>copy left</w:t>
        </w:r>
      </w:hyperlink>
      <w:r w:rsidRPr="009B6BD1">
        <w:rPr>
          <w:rFonts w:ascii="Times New Roman" w:eastAsia="Times New Roman" w:hAnsi="Times New Roman" w:cs="Times New Roman"/>
          <w:bCs/>
          <w:sz w:val="24"/>
          <w:szCs w:val="24"/>
        </w:rPr>
        <w:t> software licenses. As of 2020, MIT was the most popular software license found in one analysis, continuing from reports in 2015 that MIT was the most popular software license on </w:t>
      </w:r>
      <w:hyperlink r:id="rId38" w:tooltip="GitHub" w:history="1">
        <w:r w:rsidRPr="009B6BD1">
          <w:rPr>
            <w:rFonts w:ascii="Times New Roman" w:eastAsia="Times New Roman" w:hAnsi="Times New Roman" w:cs="Times New Roman"/>
            <w:bCs/>
            <w:sz w:val="24"/>
            <w:szCs w:val="24"/>
          </w:rPr>
          <w:t>GitHub</w:t>
        </w:r>
      </w:hyperlink>
      <w:r w:rsidRPr="009B6BD1">
        <w:rPr>
          <w:rFonts w:ascii="Times New Roman" w:eastAsia="Times New Roman" w:hAnsi="Times New Roman" w:cs="Times New Roman"/>
          <w:bCs/>
          <w:sz w:val="24"/>
          <w:szCs w:val="24"/>
        </w:rPr>
        <w:t>, ahead of any GPL variant and other </w:t>
      </w:r>
      <w:hyperlink r:id="rId39" w:tooltip="Free and open-source software" w:history="1">
        <w:r w:rsidRPr="009B6BD1">
          <w:rPr>
            <w:rFonts w:ascii="Times New Roman" w:eastAsia="Times New Roman" w:hAnsi="Times New Roman" w:cs="Times New Roman"/>
            <w:bCs/>
            <w:sz w:val="24"/>
            <w:szCs w:val="24"/>
          </w:rPr>
          <w:t>free and open-source software</w:t>
        </w:r>
      </w:hyperlink>
      <w:r w:rsidRPr="009B6BD1">
        <w:rPr>
          <w:rFonts w:ascii="Times New Roman" w:eastAsia="Times New Roman" w:hAnsi="Times New Roman" w:cs="Times New Roman"/>
          <w:bCs/>
          <w:sz w:val="24"/>
          <w:szCs w:val="24"/>
        </w:rPr>
        <w:t> (FOSS) licenses.</w:t>
      </w:r>
      <w:r w:rsidR="007E03CE" w:rsidRPr="009B6BD1">
        <w:rPr>
          <w:rFonts w:ascii="Times New Roman" w:eastAsia="Times New Roman" w:hAnsi="Times New Roman" w:cs="Times New Roman"/>
          <w:bCs/>
          <w:sz w:val="24"/>
          <w:szCs w:val="24"/>
        </w:rPr>
        <w:t xml:space="preserve"> </w:t>
      </w:r>
    </w:p>
    <w:p w14:paraId="6FD89A40" w14:textId="77777777" w:rsidR="001A5B13" w:rsidRPr="009B6BD1" w:rsidRDefault="00826A2F" w:rsidP="009B6BD1">
      <w:pPr>
        <w:shd w:val="clear" w:color="auto" w:fill="FFFFFF"/>
        <w:spacing w:before="120" w:after="120" w:line="48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MySQL</w:t>
      </w:r>
    </w:p>
    <w:p w14:paraId="63A28A93" w14:textId="1F51ECDF" w:rsidR="00826A2F" w:rsidRPr="009B6BD1" w:rsidRDefault="00826A2F"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MySQL is an </w:t>
      </w:r>
      <w:hyperlink r:id="rId40" w:tooltip="Open-source software" w:history="1">
        <w:r w:rsidRPr="009B6BD1">
          <w:rPr>
            <w:rFonts w:ascii="Times New Roman" w:eastAsia="Times New Roman" w:hAnsi="Times New Roman" w:cs="Times New Roman"/>
            <w:bCs/>
            <w:sz w:val="24"/>
            <w:szCs w:val="24"/>
          </w:rPr>
          <w:t>open-source</w:t>
        </w:r>
      </w:hyperlink>
      <w:r w:rsidRPr="009B6BD1">
        <w:rPr>
          <w:rFonts w:ascii="Times New Roman" w:eastAsia="Times New Roman" w:hAnsi="Times New Roman" w:cs="Times New Roman"/>
          <w:bCs/>
          <w:sz w:val="24"/>
          <w:szCs w:val="24"/>
        </w:rPr>
        <w:t> </w:t>
      </w:r>
      <w:hyperlink r:id="rId41" w:tooltip="Relational database management system" w:history="1">
        <w:r w:rsidRPr="009B6BD1">
          <w:rPr>
            <w:rFonts w:ascii="Times New Roman" w:eastAsia="Times New Roman" w:hAnsi="Times New Roman" w:cs="Times New Roman"/>
            <w:bCs/>
            <w:sz w:val="24"/>
            <w:szCs w:val="24"/>
          </w:rPr>
          <w:t>relational database management system</w:t>
        </w:r>
      </w:hyperlink>
      <w:r w:rsidRPr="009B6BD1">
        <w:rPr>
          <w:rFonts w:ascii="Times New Roman" w:eastAsia="Times New Roman" w:hAnsi="Times New Roman" w:cs="Times New Roman"/>
          <w:bCs/>
          <w:sz w:val="24"/>
          <w:szCs w:val="24"/>
        </w:rPr>
        <w:t> (RDBMS).</w:t>
      </w:r>
      <w:hyperlink r:id="rId42" w:anchor="cite_note-whatismysql-5" w:history="1">
        <w:r w:rsidRPr="009B6BD1">
          <w:rPr>
            <w:rFonts w:ascii="Times New Roman" w:eastAsia="Times New Roman" w:hAnsi="Times New Roman" w:cs="Times New Roman"/>
            <w:bCs/>
            <w:sz w:val="24"/>
            <w:szCs w:val="24"/>
          </w:rPr>
          <w:t>[5]</w:t>
        </w:r>
      </w:hyperlink>
      <w:hyperlink r:id="rId43" w:anchor="cite_note-6" w:history="1">
        <w:r w:rsidRPr="009B6BD1">
          <w:rPr>
            <w:rFonts w:ascii="Times New Roman" w:eastAsia="Times New Roman" w:hAnsi="Times New Roman" w:cs="Times New Roman"/>
            <w:bCs/>
            <w:sz w:val="24"/>
            <w:szCs w:val="24"/>
          </w:rPr>
          <w:t>[6]</w:t>
        </w:r>
      </w:hyperlink>
      <w:r w:rsidRPr="009B6BD1">
        <w:rPr>
          <w:rFonts w:ascii="Times New Roman" w:eastAsia="Times New Roman" w:hAnsi="Times New Roman" w:cs="Times New Roman"/>
          <w:bCs/>
          <w:sz w:val="24"/>
          <w:szCs w:val="24"/>
        </w:rPr>
        <w:t> Its name is a combination of "My", the name of co-founder </w:t>
      </w:r>
      <w:r w:rsidR="007E03CE" w:rsidRPr="009B6BD1">
        <w:rPr>
          <w:rFonts w:ascii="Times New Roman" w:hAnsi="Times New Roman" w:cs="Times New Roman"/>
        </w:rPr>
        <w:t>Wideness’s</w:t>
      </w:r>
      <w:r w:rsidRPr="009B6BD1">
        <w:rPr>
          <w:rFonts w:ascii="Times New Roman" w:eastAsia="Times New Roman" w:hAnsi="Times New Roman" w:cs="Times New Roman"/>
          <w:bCs/>
          <w:sz w:val="24"/>
          <w:szCs w:val="24"/>
        </w:rPr>
        <w:t xml:space="preserve"> daughter,</w:t>
      </w:r>
      <w:hyperlink r:id="rId44" w:anchor="cite_note-7" w:history="1">
        <w:r w:rsidRPr="009B6BD1">
          <w:rPr>
            <w:rFonts w:ascii="Times New Roman" w:eastAsia="Times New Roman" w:hAnsi="Times New Roman" w:cs="Times New Roman"/>
            <w:bCs/>
            <w:sz w:val="24"/>
            <w:szCs w:val="24"/>
          </w:rPr>
          <w:t>[7]</w:t>
        </w:r>
      </w:hyperlink>
      <w:r w:rsidRPr="009B6BD1">
        <w:rPr>
          <w:rFonts w:ascii="Times New Roman" w:eastAsia="Times New Roman" w:hAnsi="Times New Roman" w:cs="Times New Roman"/>
          <w:bCs/>
          <w:sz w:val="24"/>
          <w:szCs w:val="24"/>
        </w:rPr>
        <w:t> and "</w:t>
      </w:r>
      <w:hyperlink r:id="rId45" w:tooltip="SQL" w:history="1">
        <w:r w:rsidRPr="009B6BD1">
          <w:rPr>
            <w:rFonts w:ascii="Times New Roman" w:eastAsia="Times New Roman" w:hAnsi="Times New Roman" w:cs="Times New Roman"/>
            <w:bCs/>
            <w:sz w:val="24"/>
            <w:szCs w:val="24"/>
          </w:rPr>
          <w:t>SQL</w:t>
        </w:r>
      </w:hyperlink>
      <w:r w:rsidRPr="009B6BD1">
        <w:rPr>
          <w:rFonts w:ascii="Times New Roman" w:eastAsia="Times New Roman" w:hAnsi="Times New Roman" w:cs="Times New Roman"/>
          <w:bCs/>
          <w:sz w:val="24"/>
          <w:szCs w:val="24"/>
        </w:rPr>
        <w:t>", the abbreviation for </w:t>
      </w:r>
      <w:hyperlink r:id="rId46" w:tooltip="Structured Query Language" w:history="1">
        <w:r w:rsidRPr="009B6BD1">
          <w:rPr>
            <w:rFonts w:ascii="Times New Roman" w:eastAsia="Times New Roman" w:hAnsi="Times New Roman" w:cs="Times New Roman"/>
            <w:bCs/>
            <w:sz w:val="24"/>
            <w:szCs w:val="24"/>
          </w:rPr>
          <w:t>Structured Query Language</w:t>
        </w:r>
      </w:hyperlink>
      <w:r w:rsidRPr="009B6BD1">
        <w:rPr>
          <w:rFonts w:ascii="Times New Roman" w:eastAsia="Times New Roman" w:hAnsi="Times New Roman" w:cs="Times New Roman"/>
          <w:bCs/>
          <w:sz w:val="24"/>
          <w:szCs w:val="24"/>
        </w:rPr>
        <w:t>. A </w:t>
      </w:r>
      <w:hyperlink r:id="rId47" w:tooltip="Relational database" w:history="1">
        <w:r w:rsidRPr="009B6BD1">
          <w:rPr>
            <w:rFonts w:ascii="Times New Roman" w:eastAsia="Times New Roman" w:hAnsi="Times New Roman" w:cs="Times New Roman"/>
            <w:bCs/>
            <w:sz w:val="24"/>
            <w:szCs w:val="24"/>
          </w:rPr>
          <w:t>relational database</w:t>
        </w:r>
      </w:hyperlink>
      <w:r w:rsidRPr="009B6BD1">
        <w:rPr>
          <w:rFonts w:ascii="Times New Roman" w:eastAsia="Times New Roman" w:hAnsi="Times New Roman" w:cs="Times New Roman"/>
          <w:bCs/>
          <w:sz w:val="24"/>
          <w:szCs w:val="24"/>
        </w:rPr>
        <w:t xml:space="preserve"> organizes data into one or more data tables in which data types may be related to each other; these relations help structure the data. SQL is a </w:t>
      </w:r>
      <w:del w:id="6" w:author="Grace elbisimwa" w:date="2020-12-21T10:09:00Z">
        <w:r w:rsidRPr="009B6BD1" w:rsidDel="006576A0">
          <w:rPr>
            <w:rFonts w:ascii="Times New Roman" w:eastAsia="Times New Roman" w:hAnsi="Times New Roman" w:cs="Times New Roman"/>
            <w:bCs/>
            <w:sz w:val="24"/>
            <w:szCs w:val="24"/>
          </w:rPr>
          <w:delText>language programmers</w:delText>
        </w:r>
      </w:del>
      <w:ins w:id="7" w:author="Grace elbisimwa" w:date="2020-12-21T10:09:00Z">
        <w:r w:rsidR="006576A0" w:rsidRPr="009B6BD1">
          <w:rPr>
            <w:rFonts w:ascii="Times New Roman" w:eastAsia="Times New Roman" w:hAnsi="Times New Roman" w:cs="Times New Roman"/>
            <w:bCs/>
            <w:sz w:val="24"/>
            <w:szCs w:val="24"/>
          </w:rPr>
          <w:t>language programmer</w:t>
        </w:r>
      </w:ins>
      <w:r w:rsidRPr="009B6BD1">
        <w:rPr>
          <w:rFonts w:ascii="Times New Roman" w:eastAsia="Times New Roman" w:hAnsi="Times New Roman" w:cs="Times New Roman"/>
          <w:bCs/>
          <w:sz w:val="24"/>
          <w:szCs w:val="24"/>
        </w:rPr>
        <w:t xml:space="preserve"> </w:t>
      </w:r>
      <w:del w:id="8" w:author="Grace elbisimwa" w:date="2020-12-21T10:09:00Z">
        <w:r w:rsidRPr="009B6BD1" w:rsidDel="006576A0">
          <w:rPr>
            <w:rFonts w:ascii="Times New Roman" w:eastAsia="Times New Roman" w:hAnsi="Times New Roman" w:cs="Times New Roman"/>
            <w:bCs/>
            <w:sz w:val="24"/>
            <w:szCs w:val="24"/>
          </w:rPr>
          <w:delText>use</w:delText>
        </w:r>
      </w:del>
      <w:ins w:id="9" w:author="Grace elbisimwa" w:date="2020-12-21T10:09:00Z">
        <w:r w:rsidR="006576A0" w:rsidRPr="009B6BD1">
          <w:rPr>
            <w:rFonts w:ascii="Times New Roman" w:eastAsia="Times New Roman" w:hAnsi="Times New Roman" w:cs="Times New Roman"/>
            <w:bCs/>
            <w:sz w:val="24"/>
            <w:szCs w:val="24"/>
          </w:rPr>
          <w:t>uses</w:t>
        </w:r>
      </w:ins>
      <w:r w:rsidRPr="009B6BD1">
        <w:rPr>
          <w:rFonts w:ascii="Times New Roman" w:eastAsia="Times New Roman" w:hAnsi="Times New Roman" w:cs="Times New Roman"/>
          <w:bCs/>
          <w:sz w:val="24"/>
          <w:szCs w:val="24"/>
        </w:rPr>
        <w:t xml:space="preserve"> to create, modify and extract data from the relational database, as well as control user access to the database. In addition to relational databases and SQL, an RDBMS like MySQL works with an </w:t>
      </w:r>
      <w:hyperlink r:id="rId48" w:tooltip="Operating system" w:history="1">
        <w:r w:rsidRPr="009B6BD1">
          <w:rPr>
            <w:rFonts w:ascii="Times New Roman" w:eastAsia="Times New Roman" w:hAnsi="Times New Roman" w:cs="Times New Roman"/>
            <w:bCs/>
            <w:sz w:val="24"/>
            <w:szCs w:val="24"/>
          </w:rPr>
          <w:t>operating system</w:t>
        </w:r>
      </w:hyperlink>
      <w:r w:rsidRPr="009B6BD1">
        <w:rPr>
          <w:rFonts w:ascii="Times New Roman" w:eastAsia="Times New Roman" w:hAnsi="Times New Roman" w:cs="Times New Roman"/>
          <w:bCs/>
          <w:sz w:val="24"/>
          <w:szCs w:val="24"/>
        </w:rPr>
        <w:t> to implement a relational database in a computer's storage system, manages users, allows for network access and facilitates testing database integrity and creation of backups.</w:t>
      </w:r>
    </w:p>
    <w:p w14:paraId="6DAB1705" w14:textId="77777777" w:rsidR="001A5B13" w:rsidRPr="009B6BD1" w:rsidRDefault="001A5B13" w:rsidP="009B6BD1">
      <w:pPr>
        <w:shd w:val="clear" w:color="auto" w:fill="FFFFFF"/>
        <w:spacing w:before="120" w:after="120" w:line="48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lastRenderedPageBreak/>
        <w:t>Body-parser</w:t>
      </w:r>
    </w:p>
    <w:p w14:paraId="579F110D"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middleware in Node.js</w:t>
      </w:r>
    </w:p>
    <w:p w14:paraId="0C5E11D8"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Last Updated: 13-05-2020</w:t>
      </w:r>
    </w:p>
    <w:p w14:paraId="0FDF3116"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is the Node.js body parsing middleware. It is responsible for parsing the incoming request bodies in a middleware before you handle it.</w:t>
      </w:r>
    </w:p>
    <w:p w14:paraId="006AD384"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Installation of body-parser module:</w:t>
      </w:r>
    </w:p>
    <w:p w14:paraId="1D411D1D" w14:textId="3600AAB5" w:rsidR="00E965DC"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You can visit the link to </w:t>
      </w:r>
      <w:hyperlink r:id="rId49" w:tgtFrame="_blank" w:history="1">
        <w:r w:rsidRPr="009B6BD1">
          <w:rPr>
            <w:rFonts w:ascii="Times New Roman" w:eastAsia="Times New Roman" w:hAnsi="Times New Roman" w:cs="Times New Roman"/>
            <w:bCs/>
            <w:sz w:val="24"/>
            <w:szCs w:val="24"/>
          </w:rPr>
          <w:t>Install body-parser module</w:t>
        </w:r>
      </w:hyperlink>
      <w:r w:rsidRPr="009B6BD1">
        <w:rPr>
          <w:rFonts w:ascii="Times New Roman" w:eastAsia="Times New Roman" w:hAnsi="Times New Roman" w:cs="Times New Roman"/>
          <w:bCs/>
          <w:sz w:val="24"/>
          <w:szCs w:val="24"/>
        </w:rPr>
        <w:t>. You can install this package by using this command.</w:t>
      </w:r>
    </w:p>
    <w:p w14:paraId="52A1B0CD" w14:textId="50362270" w:rsidR="00420508" w:rsidRPr="00420508" w:rsidRDefault="00EA3EDB" w:rsidP="009B6BD1">
      <w:pPr>
        <w:shd w:val="clear" w:color="auto" w:fill="FFFFFF"/>
        <w:spacing w:before="120" w:after="120" w:line="480" w:lineRule="auto"/>
        <w:rPr>
          <w:rFonts w:ascii="Times New Roman" w:eastAsia="Times New Roman" w:hAnsi="Times New Roman" w:cs="Times New Roman"/>
          <w:bCs/>
          <w:i/>
          <w:iCs/>
          <w:color w:val="5B9BD5" w:themeColor="accent1"/>
        </w:rPr>
      </w:pPr>
      <w:r w:rsidRPr="00EA3EDB">
        <w:rPr>
          <w:rFonts w:ascii="Times New Roman" w:eastAsia="Times New Roman" w:hAnsi="Times New Roman" w:cs="Times New Roman"/>
          <w:bCs/>
          <w:sz w:val="24"/>
          <w:szCs w:val="24"/>
        </w:rPr>
        <w:t>Source:</w:t>
      </w:r>
      <w:r>
        <w:rPr>
          <w:rFonts w:ascii="Times New Roman" w:eastAsia="Times New Roman" w:hAnsi="Times New Roman" w:cs="Times New Roman"/>
          <w:bCs/>
          <w:i/>
          <w:iCs/>
          <w:color w:val="5B9BD5" w:themeColor="accent1"/>
        </w:rPr>
        <w:t xml:space="preserve"> </w:t>
      </w:r>
      <w:r w:rsidR="00420508" w:rsidRPr="00420508">
        <w:rPr>
          <w:rFonts w:ascii="Times New Roman" w:eastAsia="Times New Roman" w:hAnsi="Times New Roman" w:cs="Times New Roman"/>
          <w:bCs/>
          <w:i/>
          <w:iCs/>
          <w:color w:val="5B9BD5" w:themeColor="accent1"/>
        </w:rPr>
        <w:t>https://www.npmjs.com/package/body-parser</w:t>
      </w:r>
    </w:p>
    <w:p w14:paraId="54B6FF96" w14:textId="06EE7C9F"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After installing body-parser you can check your body-parser version in command prompt using the command.</w:t>
      </w:r>
      <w:r w:rsidR="00420508">
        <w:rPr>
          <w:rFonts w:ascii="Times New Roman" w:eastAsia="Times New Roman" w:hAnsi="Times New Roman" w:cs="Times New Roman"/>
          <w:bCs/>
          <w:sz w:val="24"/>
          <w:szCs w:val="24"/>
        </w:rPr>
        <w:t xml:space="preserve"> </w:t>
      </w:r>
      <w:r w:rsidRPr="009B6BD1">
        <w:rPr>
          <w:rFonts w:ascii="Times New Roman" w:eastAsia="Times New Roman" w:hAnsi="Times New Roman" w:cs="Times New Roman"/>
          <w:bCs/>
          <w:sz w:val="24"/>
          <w:szCs w:val="24"/>
        </w:rPr>
        <w:t xml:space="preserve">After that, you can just create a folder and add a file, for example, index.js. To run this </w:t>
      </w:r>
      <w:r w:rsidR="007E03CE" w:rsidRPr="009B6BD1">
        <w:rPr>
          <w:rFonts w:ascii="Times New Roman" w:eastAsia="Times New Roman" w:hAnsi="Times New Roman" w:cs="Times New Roman"/>
          <w:bCs/>
          <w:sz w:val="24"/>
          <w:szCs w:val="24"/>
        </w:rPr>
        <w:t>file,</w:t>
      </w:r>
      <w:r w:rsidRPr="009B6BD1">
        <w:rPr>
          <w:rFonts w:ascii="Times New Roman" w:eastAsia="Times New Roman" w:hAnsi="Times New Roman" w:cs="Times New Roman"/>
          <w:bCs/>
          <w:sz w:val="24"/>
          <w:szCs w:val="24"/>
        </w:rPr>
        <w:t xml:space="preserve"> you need to run the following command.</w:t>
      </w:r>
    </w:p>
    <w:p w14:paraId="135B54EF" w14:textId="6972A55E" w:rsidR="001A5B13" w:rsidRDefault="007E03CE"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Cors</w:t>
      </w:r>
    </w:p>
    <w:p w14:paraId="31D6193C" w14:textId="3C66B4AC" w:rsidR="00E965DC" w:rsidRPr="009B6BD1" w:rsidRDefault="00420508" w:rsidP="00420508">
      <w:pPr>
        <w:spacing w:line="480" w:lineRule="auto"/>
        <w:jc w:val="both"/>
        <w:rPr>
          <w:rFonts w:ascii="Times New Roman" w:eastAsia="Times New Roman" w:hAnsi="Times New Roman" w:cs="Times New Roman"/>
          <w:sz w:val="24"/>
          <w:szCs w:val="24"/>
        </w:rPr>
      </w:pPr>
      <w:r w:rsidRPr="00420508">
        <w:rPr>
          <w:rFonts w:ascii="Times New Roman" w:hAnsi="Times New Roman" w:cs="Times New Roman"/>
          <w:spacing w:val="2"/>
          <w:sz w:val="24"/>
          <w:szCs w:val="24"/>
        </w:rPr>
        <w:t>CORS is a node.js package for providing a </w:t>
      </w:r>
      <w:hyperlink r:id="rId50" w:history="1">
        <w:r w:rsidRPr="00420508">
          <w:rPr>
            <w:rStyle w:val="Hyperlink"/>
            <w:rFonts w:ascii="Times New Roman" w:hAnsi="Times New Roman" w:cs="Times New Roman"/>
            <w:color w:val="auto"/>
            <w:spacing w:val="2"/>
            <w:sz w:val="24"/>
            <w:szCs w:val="24"/>
            <w:u w:val="none"/>
          </w:rPr>
          <w:t>Connect</w:t>
        </w:r>
      </w:hyperlink>
      <w:r w:rsidRPr="00420508">
        <w:rPr>
          <w:rFonts w:ascii="Times New Roman" w:hAnsi="Times New Roman" w:cs="Times New Roman"/>
          <w:spacing w:val="2"/>
          <w:sz w:val="24"/>
          <w:szCs w:val="24"/>
        </w:rPr>
        <w:t>/</w:t>
      </w:r>
      <w:hyperlink r:id="rId51" w:history="1">
        <w:r w:rsidRPr="00420508">
          <w:rPr>
            <w:rStyle w:val="Hyperlink"/>
            <w:rFonts w:ascii="Times New Roman" w:hAnsi="Times New Roman" w:cs="Times New Roman"/>
            <w:color w:val="auto"/>
            <w:spacing w:val="2"/>
            <w:sz w:val="24"/>
            <w:szCs w:val="24"/>
            <w:u w:val="none"/>
          </w:rPr>
          <w:t>Express</w:t>
        </w:r>
      </w:hyperlink>
      <w:r w:rsidRPr="00420508">
        <w:rPr>
          <w:rFonts w:ascii="Times New Roman" w:hAnsi="Times New Roman" w:cs="Times New Roman"/>
          <w:spacing w:val="2"/>
          <w:sz w:val="24"/>
          <w:szCs w:val="24"/>
        </w:rPr>
        <w:t> middleware that can be used to enable </w:t>
      </w:r>
      <w:hyperlink r:id="rId52" w:history="1">
        <w:r w:rsidRPr="00420508">
          <w:rPr>
            <w:rStyle w:val="Hyperlink"/>
            <w:rFonts w:ascii="Times New Roman" w:hAnsi="Times New Roman" w:cs="Times New Roman"/>
            <w:color w:val="auto"/>
            <w:spacing w:val="2"/>
            <w:sz w:val="24"/>
            <w:szCs w:val="24"/>
            <w:u w:val="none"/>
          </w:rPr>
          <w:t>CORS</w:t>
        </w:r>
      </w:hyperlink>
      <w:r w:rsidRPr="00420508">
        <w:rPr>
          <w:rFonts w:ascii="Times New Roman" w:hAnsi="Times New Roman" w:cs="Times New Roman"/>
          <w:spacing w:val="2"/>
          <w:sz w:val="24"/>
          <w:szCs w:val="24"/>
        </w:rPr>
        <w:t> with various options</w:t>
      </w:r>
      <w:r>
        <w:rPr>
          <w:rFonts w:ascii="Times New Roman" w:hAnsi="Times New Roman" w:cs="Times New Roman"/>
          <w:spacing w:val="2"/>
          <w:sz w:val="24"/>
          <w:szCs w:val="24"/>
        </w:rPr>
        <w:t xml:space="preserve">. </w:t>
      </w:r>
      <w:r w:rsidR="00E965DC" w:rsidRPr="009B6BD1">
        <w:rPr>
          <w:rFonts w:ascii="Times New Roman" w:eastAsia="Times New Roman" w:hAnsi="Times New Roman" w:cs="Times New Roman"/>
          <w:bCs/>
          <w:sz w:val="24"/>
          <w:szCs w:val="24"/>
        </w:rPr>
        <w:t>Cross-origin resource sharing</w:t>
      </w:r>
      <w:r w:rsidR="00E965DC" w:rsidRPr="009B6BD1">
        <w:rPr>
          <w:rFonts w:ascii="Times New Roman" w:eastAsia="Times New Roman" w:hAnsi="Times New Roman" w:cs="Times New Roman"/>
          <w:sz w:val="24"/>
          <w:szCs w:val="24"/>
        </w:rPr>
        <w:t> (</w:t>
      </w:r>
      <w:r w:rsidR="00E965DC" w:rsidRPr="009B6BD1">
        <w:rPr>
          <w:rFonts w:ascii="Times New Roman" w:eastAsia="Times New Roman" w:hAnsi="Times New Roman" w:cs="Times New Roman"/>
          <w:bCs/>
          <w:sz w:val="24"/>
          <w:szCs w:val="24"/>
        </w:rPr>
        <w:t>CORS</w:t>
      </w:r>
      <w:r w:rsidR="00E965DC" w:rsidRPr="009B6BD1">
        <w:rPr>
          <w:rFonts w:ascii="Times New Roman" w:eastAsia="Times New Roman" w:hAnsi="Times New Roman" w:cs="Times New Roman"/>
          <w:sz w:val="24"/>
          <w:szCs w:val="24"/>
        </w:rPr>
        <w:t>) is a mechanism that allows restricted </w:t>
      </w:r>
      <w:hyperlink r:id="rId53" w:tooltip="Web resource" w:history="1">
        <w:r w:rsidR="00E965DC" w:rsidRPr="009B6BD1">
          <w:rPr>
            <w:rFonts w:ascii="Times New Roman" w:eastAsia="Times New Roman" w:hAnsi="Times New Roman" w:cs="Times New Roman"/>
            <w:sz w:val="24"/>
            <w:szCs w:val="24"/>
          </w:rPr>
          <w:t>resources</w:t>
        </w:r>
      </w:hyperlink>
      <w:r w:rsidR="00E965DC" w:rsidRPr="009B6BD1">
        <w:rPr>
          <w:rFonts w:ascii="Times New Roman" w:eastAsia="Times New Roman" w:hAnsi="Times New Roman" w:cs="Times New Roman"/>
          <w:sz w:val="24"/>
          <w:szCs w:val="24"/>
        </w:rPr>
        <w:t> on a </w:t>
      </w:r>
      <w:hyperlink r:id="rId54" w:tooltip="Web page" w:history="1">
        <w:r w:rsidR="00E965DC" w:rsidRPr="009B6BD1">
          <w:rPr>
            <w:rFonts w:ascii="Times New Roman" w:eastAsia="Times New Roman" w:hAnsi="Times New Roman" w:cs="Times New Roman"/>
            <w:sz w:val="24"/>
            <w:szCs w:val="24"/>
          </w:rPr>
          <w:t>web page</w:t>
        </w:r>
      </w:hyperlink>
      <w:r w:rsidR="00E965DC" w:rsidRPr="009B6BD1">
        <w:rPr>
          <w:rFonts w:ascii="Times New Roman" w:eastAsia="Times New Roman" w:hAnsi="Times New Roman" w:cs="Times New Roman"/>
          <w:sz w:val="24"/>
          <w:szCs w:val="24"/>
        </w:rPr>
        <w:t> to be requested from another </w:t>
      </w:r>
      <w:hyperlink r:id="rId55" w:tooltip="Domain name" w:history="1">
        <w:r w:rsidR="00E965DC" w:rsidRPr="009B6BD1">
          <w:rPr>
            <w:rFonts w:ascii="Times New Roman" w:eastAsia="Times New Roman" w:hAnsi="Times New Roman" w:cs="Times New Roman"/>
            <w:sz w:val="24"/>
            <w:szCs w:val="24"/>
          </w:rPr>
          <w:t>domain</w:t>
        </w:r>
      </w:hyperlink>
      <w:r w:rsidR="00E965DC" w:rsidRPr="009B6BD1">
        <w:rPr>
          <w:rFonts w:ascii="Times New Roman" w:eastAsia="Times New Roman" w:hAnsi="Times New Roman" w:cs="Times New Roman"/>
          <w:sz w:val="24"/>
          <w:szCs w:val="24"/>
        </w:rPr>
        <w:t> outside the domain from which the first resource was served.</w:t>
      </w:r>
      <w:r w:rsidR="007E03CE" w:rsidRPr="009B6BD1">
        <w:rPr>
          <w:rFonts w:ascii="Times New Roman" w:eastAsia="Times New Roman" w:hAnsi="Times New Roman" w:cs="Times New Roman"/>
          <w:sz w:val="24"/>
          <w:szCs w:val="24"/>
        </w:rPr>
        <w:t xml:space="preserve"> </w:t>
      </w:r>
    </w:p>
    <w:p w14:paraId="7D92E66A"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A web page may freely embed cross-origin images, </w:t>
      </w:r>
      <w:hyperlink r:id="rId56" w:tooltip="Style sheet (web development)" w:history="1">
        <w:r w:rsidRPr="009B6BD1">
          <w:rPr>
            <w:rFonts w:ascii="Times New Roman" w:eastAsia="Times New Roman" w:hAnsi="Times New Roman" w:cs="Times New Roman"/>
            <w:sz w:val="24"/>
            <w:szCs w:val="24"/>
          </w:rPr>
          <w:t>stylesheets</w:t>
        </w:r>
      </w:hyperlink>
      <w:r w:rsidRPr="009B6BD1">
        <w:rPr>
          <w:rFonts w:ascii="Times New Roman" w:eastAsia="Times New Roman" w:hAnsi="Times New Roman" w:cs="Times New Roman"/>
          <w:sz w:val="24"/>
          <w:szCs w:val="24"/>
        </w:rPr>
        <w:t>, scripts, </w:t>
      </w:r>
      <w:hyperlink r:id="rId57" w:tooltip="HTML element" w:history="1">
        <w:r w:rsidRPr="009B6BD1">
          <w:rPr>
            <w:rFonts w:ascii="Times New Roman" w:eastAsia="Times New Roman" w:hAnsi="Times New Roman" w:cs="Times New Roman"/>
            <w:sz w:val="24"/>
            <w:szCs w:val="24"/>
          </w:rPr>
          <w:t>iframes</w:t>
        </w:r>
      </w:hyperlink>
      <w:r w:rsidRPr="009B6BD1">
        <w:rPr>
          <w:rFonts w:ascii="Times New Roman" w:eastAsia="Times New Roman" w:hAnsi="Times New Roman" w:cs="Times New Roman"/>
          <w:sz w:val="24"/>
          <w:szCs w:val="24"/>
        </w:rPr>
        <w:t>, and videos. Certain "cross-domain" requests, notably </w:t>
      </w:r>
      <w:hyperlink r:id="rId58" w:tooltip="Ajax (programming)" w:history="1">
        <w:r w:rsidRPr="009B6BD1">
          <w:rPr>
            <w:rFonts w:ascii="Times New Roman" w:eastAsia="Times New Roman" w:hAnsi="Times New Roman" w:cs="Times New Roman"/>
            <w:sz w:val="24"/>
            <w:szCs w:val="24"/>
          </w:rPr>
          <w:t>Ajax</w:t>
        </w:r>
      </w:hyperlink>
      <w:r w:rsidRPr="009B6BD1">
        <w:rPr>
          <w:rFonts w:ascii="Times New Roman" w:eastAsia="Times New Roman" w:hAnsi="Times New Roman" w:cs="Times New Roman"/>
          <w:sz w:val="24"/>
          <w:szCs w:val="24"/>
        </w:rPr>
        <w:t> requests, are forbidden by default by the </w:t>
      </w:r>
      <w:hyperlink r:id="rId59" w:tooltip="Same-origin policy" w:history="1">
        <w:r w:rsidRPr="009B6BD1">
          <w:rPr>
            <w:rFonts w:ascii="Times New Roman" w:eastAsia="Times New Roman" w:hAnsi="Times New Roman" w:cs="Times New Roman"/>
            <w:sz w:val="24"/>
            <w:szCs w:val="24"/>
          </w:rPr>
          <w:t>same-origin security policy</w:t>
        </w:r>
      </w:hyperlink>
      <w:r w:rsidRPr="009B6BD1">
        <w:rPr>
          <w:rFonts w:ascii="Times New Roman" w:eastAsia="Times New Roman" w:hAnsi="Times New Roman" w:cs="Times New Roman"/>
          <w:sz w:val="24"/>
          <w:szCs w:val="24"/>
        </w:rPr>
        <w:t xml:space="preserve">. CORS defines a way in which a browser and server can interact to determine whether it is safe to allow the cross-origin request. It allows for more freedom and </w:t>
      </w:r>
      <w:r w:rsidRPr="009B6BD1">
        <w:rPr>
          <w:rFonts w:ascii="Times New Roman" w:eastAsia="Times New Roman" w:hAnsi="Times New Roman" w:cs="Times New Roman"/>
          <w:sz w:val="24"/>
          <w:szCs w:val="24"/>
        </w:rPr>
        <w:lastRenderedPageBreak/>
        <w:t>functionality than purely same-origin requests, but is more secure than simply allowing all cross-origin requests.</w:t>
      </w:r>
    </w:p>
    <w:p w14:paraId="62AD5B01" w14:textId="7E3B83F6" w:rsidR="00E965DC" w:rsidRDefault="00E965DC" w:rsidP="00072801">
      <w:pPr>
        <w:shd w:val="clear" w:color="auto" w:fill="FFFFFF"/>
        <w:spacing w:before="120" w:after="120" w:line="48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The specification for CORS is included as part of the </w:t>
      </w:r>
      <w:hyperlink r:id="rId60" w:tooltip="WHATWG" w:history="1">
        <w:r w:rsidRPr="009B6BD1">
          <w:rPr>
            <w:rFonts w:ascii="Times New Roman" w:eastAsia="Times New Roman" w:hAnsi="Times New Roman" w:cs="Times New Roman"/>
            <w:sz w:val="24"/>
            <w:szCs w:val="24"/>
          </w:rPr>
          <w:t>WHATWG</w:t>
        </w:r>
      </w:hyperlink>
      <w:r w:rsidRPr="009B6BD1">
        <w:rPr>
          <w:rFonts w:ascii="Times New Roman" w:eastAsia="Times New Roman" w:hAnsi="Times New Roman" w:cs="Times New Roman"/>
          <w:sz w:val="24"/>
          <w:szCs w:val="24"/>
        </w:rPr>
        <w:t>'s Fetch Living Standard. This specification describes how CORS is currently implemented in browsers. An earlier specification was published as a </w:t>
      </w:r>
      <w:hyperlink r:id="rId61" w:tooltip="World Wide Web Consortium" w:history="1">
        <w:r w:rsidRPr="009B6BD1">
          <w:rPr>
            <w:rFonts w:ascii="Times New Roman" w:eastAsia="Times New Roman" w:hAnsi="Times New Roman" w:cs="Times New Roman"/>
            <w:sz w:val="24"/>
            <w:szCs w:val="24"/>
          </w:rPr>
          <w:t>W3C</w:t>
        </w:r>
      </w:hyperlink>
      <w:r w:rsidRPr="009B6BD1">
        <w:rPr>
          <w:rFonts w:ascii="Times New Roman" w:eastAsia="Times New Roman" w:hAnsi="Times New Roman" w:cs="Times New Roman"/>
          <w:sz w:val="24"/>
          <w:szCs w:val="24"/>
        </w:rPr>
        <w:t> Recommendation.</w:t>
      </w:r>
      <w:r w:rsidR="007E03CE" w:rsidRPr="009B6BD1">
        <w:rPr>
          <w:rFonts w:ascii="Times New Roman" w:eastAsia="Times New Roman" w:hAnsi="Times New Roman" w:cs="Times New Roman"/>
          <w:sz w:val="24"/>
          <w:szCs w:val="24"/>
        </w:rPr>
        <w:t xml:space="preserve"> </w:t>
      </w:r>
    </w:p>
    <w:p w14:paraId="4C4273BF" w14:textId="210BC5FC" w:rsidR="00EA3EDB" w:rsidRDefault="00EA3EDB" w:rsidP="00072801">
      <w:pPr>
        <w:shd w:val="clear" w:color="auto" w:fill="FFFFFF"/>
        <w:spacing w:before="120" w:after="1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 </w:t>
      </w:r>
      <w:r w:rsidRPr="00EA3EDB">
        <w:rPr>
          <w:rFonts w:ascii="Times New Roman" w:eastAsia="Times New Roman" w:hAnsi="Times New Roman" w:cs="Times New Roman"/>
          <w:i/>
          <w:iCs/>
          <w:color w:val="5B9BD5" w:themeColor="accent1"/>
          <w:sz w:val="24"/>
          <w:szCs w:val="24"/>
        </w:rPr>
        <w:t>https://www.npmjs.com/package/cors</w:t>
      </w:r>
    </w:p>
    <w:p w14:paraId="48175AE0" w14:textId="366C65EF" w:rsidR="001A5B13" w:rsidRDefault="00072801" w:rsidP="009B6BD1">
      <w:pPr>
        <w:spacing w:line="48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CONSOLA</w:t>
      </w:r>
    </w:p>
    <w:p w14:paraId="778F4C30" w14:textId="443FD69B" w:rsidR="00072801" w:rsidRDefault="00522EEB" w:rsidP="009B6BD1">
      <w:pPr>
        <w:spacing w:line="480" w:lineRule="auto"/>
        <w:jc w:val="both"/>
        <w:rPr>
          <w:rFonts w:ascii="Times New Roman" w:hAnsi="Times New Roman" w:cs="Times New Roman"/>
          <w:sz w:val="24"/>
          <w:szCs w:val="24"/>
        </w:rPr>
      </w:pPr>
      <w:r w:rsidRPr="00522EEB">
        <w:rPr>
          <w:rFonts w:ascii="Times New Roman" w:hAnsi="Times New Roman" w:cs="Times New Roman"/>
          <w:sz w:val="24"/>
          <w:szCs w:val="24"/>
        </w:rPr>
        <w:t>Elegant Console Logger for Node.js and Browser</w:t>
      </w:r>
    </w:p>
    <w:p w14:paraId="6018E301" w14:textId="10B4AC1D" w:rsidR="00EA3EDB" w:rsidRPr="00EA3EDB" w:rsidRDefault="00EA3EDB" w:rsidP="00EA3EDB">
      <w:pPr>
        <w:shd w:val="clear" w:color="auto" w:fill="FFFFFF"/>
        <w:spacing w:before="120" w:after="120" w:line="480" w:lineRule="auto"/>
        <w:rPr>
          <w:rFonts w:ascii="Times New Roman" w:eastAsia="Times New Roman" w:hAnsi="Times New Roman" w:cs="Times New Roman"/>
          <w:sz w:val="24"/>
        </w:rPr>
      </w:pPr>
      <w:r>
        <w:rPr>
          <w:rFonts w:ascii="Times New Roman" w:eastAsia="Times New Roman" w:hAnsi="Times New Roman" w:cs="Times New Roman"/>
          <w:sz w:val="24"/>
          <w:szCs w:val="24"/>
        </w:rPr>
        <w:t xml:space="preserve">Source: </w:t>
      </w:r>
      <w:r w:rsidRPr="00EA3EDB">
        <w:rPr>
          <w:rFonts w:ascii="Times New Roman" w:eastAsia="Times New Roman" w:hAnsi="Times New Roman" w:cs="Times New Roman"/>
          <w:i/>
          <w:iCs/>
          <w:color w:val="5B9BD5" w:themeColor="accent1"/>
          <w:sz w:val="24"/>
          <w:szCs w:val="24"/>
        </w:rPr>
        <w:t>https://www.npmjs.com/package/consola</w:t>
      </w:r>
    </w:p>
    <w:p w14:paraId="43061EB6"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2.4.8 </w:t>
      </w:r>
      <w:r w:rsidR="008C24B3">
        <w:rPr>
          <w:rFonts w:ascii="Times New Roman" w:eastAsia="Times New Roman" w:hAnsi="Times New Roman" w:cs="Times New Roman"/>
          <w:b/>
          <w:sz w:val="24"/>
        </w:rPr>
        <w:t>Gi</w:t>
      </w:r>
      <w:r w:rsidR="007E03CE" w:rsidRPr="009B6BD1">
        <w:rPr>
          <w:rFonts w:ascii="Times New Roman" w:eastAsia="Times New Roman" w:hAnsi="Times New Roman" w:cs="Times New Roman"/>
          <w:b/>
          <w:sz w:val="24"/>
        </w:rPr>
        <w:t>t</w:t>
      </w:r>
      <w:r w:rsidR="001A5B13" w:rsidRPr="009B6BD1">
        <w:rPr>
          <w:rFonts w:ascii="Times New Roman" w:eastAsia="Times New Roman" w:hAnsi="Times New Roman" w:cs="Times New Roman"/>
          <w:b/>
          <w:sz w:val="24"/>
        </w:rPr>
        <w:t xml:space="preserve"> and GitHub</w:t>
      </w:r>
    </w:p>
    <w:p w14:paraId="5CD51610" w14:textId="14F61BF1" w:rsidR="000D6FB9" w:rsidRDefault="00EA3EDB" w:rsidP="009B6BD1">
      <w:pPr>
        <w:spacing w:line="480" w:lineRule="auto"/>
        <w:jc w:val="both"/>
        <w:rPr>
          <w:rFonts w:ascii="Times New Roman" w:eastAsia="Times New Roman" w:hAnsi="Times New Roman" w:cs="Times New Roman"/>
          <w:b/>
          <w:bCs/>
          <w:sz w:val="24"/>
        </w:rPr>
      </w:pPr>
      <w:r w:rsidRPr="009B6BD1">
        <w:rPr>
          <w:rFonts w:ascii="Times New Roman" w:eastAsia="Times New Roman" w:hAnsi="Times New Roman" w:cs="Times New Roman"/>
          <w:sz w:val="24"/>
        </w:rPr>
        <w:t xml:space="preserve"> </w:t>
      </w:r>
      <w:r w:rsidRPr="00522EEB">
        <w:rPr>
          <w:rFonts w:ascii="Times New Roman" w:eastAsia="Times New Roman" w:hAnsi="Times New Roman" w:cs="Times New Roman"/>
          <w:b/>
          <w:bCs/>
          <w:sz w:val="24"/>
        </w:rPr>
        <w:t>GIT</w:t>
      </w:r>
    </w:p>
    <w:p w14:paraId="0E20A549" w14:textId="0A2A597D" w:rsidR="00522EEB" w:rsidRDefault="00EA3EDB" w:rsidP="00522EEB">
      <w:pPr>
        <w:spacing w:line="48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5B7D652" wp14:editId="6730EA81">
            <wp:extent cx="1095153" cy="10951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24042" cy="1124042"/>
                    </a:xfrm>
                    <a:prstGeom prst="rect">
                      <a:avLst/>
                    </a:prstGeom>
                  </pic:spPr>
                </pic:pic>
              </a:graphicData>
            </a:graphic>
          </wp:inline>
        </w:drawing>
      </w:r>
      <w:r w:rsidR="00522EEB" w:rsidRPr="00522EEB">
        <w:rPr>
          <w:rFonts w:ascii="Times New Roman" w:hAnsi="Times New Roman" w:cs="Times New Roman"/>
          <w:sz w:val="24"/>
          <w:szCs w:val="24"/>
          <w:shd w:val="clear" w:color="auto" w:fill="FFFFFF"/>
        </w:rPr>
        <w:t>Git is the most commonly used version control system. Git tracks the changes you make to files, so you have a record of what has been done, and you can revert to specific versions should you ever need to. Git also makes collaboration easier, allowing changes by multiple people to all be merged into one source</w:t>
      </w:r>
      <w:r w:rsidR="00522EEB">
        <w:rPr>
          <w:rFonts w:ascii="Times New Roman" w:hAnsi="Times New Roman" w:cs="Times New Roman"/>
          <w:sz w:val="24"/>
          <w:szCs w:val="24"/>
          <w:shd w:val="clear" w:color="auto" w:fill="FFFFFF"/>
        </w:rPr>
        <w:t>.</w:t>
      </w:r>
    </w:p>
    <w:p w14:paraId="14A147FA" w14:textId="2DF7BAFF" w:rsidR="00AA391D" w:rsidRDefault="00AA391D" w:rsidP="00522EEB">
      <w:pPr>
        <w:spacing w:line="48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13CD887B" wp14:editId="42FBE621">
            <wp:extent cx="5741581" cy="29419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3">
                      <a:extLst>
                        <a:ext uri="{28A0092B-C50C-407E-A947-70E740481C1C}">
                          <a14:useLocalDpi xmlns:a14="http://schemas.microsoft.com/office/drawing/2010/main" val="0"/>
                        </a:ext>
                      </a:extLst>
                    </a:blip>
                    <a:stretch>
                      <a:fillRect/>
                    </a:stretch>
                  </pic:blipFill>
                  <pic:spPr>
                    <a:xfrm>
                      <a:off x="0" y="0"/>
                      <a:ext cx="6039714" cy="3094709"/>
                    </a:xfrm>
                    <a:prstGeom prst="rect">
                      <a:avLst/>
                    </a:prstGeom>
                  </pic:spPr>
                </pic:pic>
              </a:graphicData>
            </a:graphic>
          </wp:inline>
        </w:drawing>
      </w:r>
    </w:p>
    <w:p w14:paraId="310CD2D2" w14:textId="06468F0C" w:rsidR="00522EEB" w:rsidRDefault="00522EEB" w:rsidP="00522EEB">
      <w:pPr>
        <w:spacing w:line="48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hyperlink r:id="rId64" w:history="1">
        <w:r w:rsidRPr="001E32D3">
          <w:rPr>
            <w:rStyle w:val="Hyperlink"/>
            <w:rFonts w:ascii="Times New Roman" w:hAnsi="Times New Roman" w:cs="Times New Roman"/>
            <w:i/>
            <w:iCs/>
            <w:color w:val="5B9BD5" w:themeColor="accent1"/>
            <w:sz w:val="24"/>
            <w:szCs w:val="24"/>
            <w:shd w:val="clear" w:color="auto" w:fill="FFFFFF"/>
          </w:rPr>
          <w:t>https://www.nobledesktop.com/blog/what-is-git-and-why-should-you-use-it</w:t>
        </w:r>
      </w:hyperlink>
    </w:p>
    <w:p w14:paraId="459C8CDF" w14:textId="64A80451" w:rsidR="00522EEB" w:rsidRDefault="00522EEB" w:rsidP="00522EEB">
      <w:pPr>
        <w:spacing w:line="480" w:lineRule="auto"/>
        <w:jc w:val="both"/>
        <w:rPr>
          <w:rFonts w:ascii="Times New Roman" w:hAnsi="Times New Roman" w:cs="Times New Roman"/>
          <w:sz w:val="24"/>
          <w:szCs w:val="24"/>
          <w:shd w:val="clear" w:color="auto" w:fill="FFFFFF"/>
        </w:rPr>
      </w:pPr>
      <w:r w:rsidRPr="00522EEB">
        <w:rPr>
          <w:rFonts w:ascii="Times New Roman" w:hAnsi="Times New Roman" w:cs="Times New Roman"/>
          <w:sz w:val="24"/>
          <w:szCs w:val="24"/>
          <w:shd w:val="clear" w:color="auto" w:fill="FFFFFF"/>
        </w:rPr>
        <w:t>Git is software that you can access via a command line (terminal), or a desktop app that has a GUI (graphical user interface) such as </w:t>
      </w:r>
      <w:hyperlink r:id="rId65" w:tgtFrame="_blank" w:history="1">
        <w:r w:rsidRPr="00522EEB">
          <w:rPr>
            <w:rStyle w:val="Hyperlink"/>
            <w:rFonts w:ascii="Times New Roman" w:hAnsi="Times New Roman" w:cs="Times New Roman"/>
            <w:color w:val="auto"/>
            <w:sz w:val="24"/>
            <w:szCs w:val="24"/>
            <w:u w:val="none"/>
            <w:shd w:val="clear" w:color="auto" w:fill="FFFFFF"/>
          </w:rPr>
          <w:t>SourceTree</w:t>
        </w:r>
      </w:hyperlink>
      <w:r w:rsidRPr="00522EEB">
        <w:rPr>
          <w:rFonts w:ascii="Times New Roman" w:hAnsi="Times New Roman" w:cs="Times New Roman"/>
          <w:sz w:val="24"/>
          <w:szCs w:val="24"/>
          <w:shd w:val="clear" w:color="auto" w:fill="FFFFFF"/>
        </w:rPr>
        <w:t> shown below.</w:t>
      </w:r>
    </w:p>
    <w:p w14:paraId="1CBA7264" w14:textId="55B2E3A0" w:rsidR="00522EEB" w:rsidRPr="00522EEB" w:rsidRDefault="00522EEB" w:rsidP="00522EE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AD344F8" wp14:editId="06D960AD">
            <wp:extent cx="6103088" cy="31330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a:extLst>
                        <a:ext uri="{28A0092B-C50C-407E-A947-70E740481C1C}">
                          <a14:useLocalDpi xmlns:a14="http://schemas.microsoft.com/office/drawing/2010/main" val="0"/>
                        </a:ext>
                      </a:extLst>
                    </a:blip>
                    <a:stretch>
                      <a:fillRect/>
                    </a:stretch>
                  </pic:blipFill>
                  <pic:spPr>
                    <a:xfrm>
                      <a:off x="0" y="0"/>
                      <a:ext cx="6175036" cy="3169984"/>
                    </a:xfrm>
                    <a:prstGeom prst="rect">
                      <a:avLst/>
                    </a:prstGeom>
                  </pic:spPr>
                </pic:pic>
              </a:graphicData>
            </a:graphic>
          </wp:inline>
        </w:drawing>
      </w:r>
    </w:p>
    <w:p w14:paraId="6CC600E0" w14:textId="60A14982" w:rsidR="000C1D71" w:rsidRPr="001D3F38" w:rsidRDefault="000C1D71" w:rsidP="009B6BD1">
      <w:pPr>
        <w:spacing w:line="480" w:lineRule="auto"/>
        <w:jc w:val="both"/>
        <w:rPr>
          <w:rFonts w:ascii="Times New Roman" w:hAnsi="Times New Roman" w:cs="Times New Roman"/>
          <w:i/>
          <w:iCs/>
          <w:color w:val="5B9BD5" w:themeColor="accent1"/>
          <w:sz w:val="24"/>
          <w:szCs w:val="24"/>
          <w:shd w:val="clear" w:color="auto" w:fill="FFFFFF"/>
        </w:rPr>
      </w:pPr>
      <w:r>
        <w:rPr>
          <w:rFonts w:ascii="Times New Roman" w:hAnsi="Times New Roman" w:cs="Times New Roman"/>
          <w:sz w:val="24"/>
          <w:szCs w:val="24"/>
          <w:shd w:val="clear" w:color="auto" w:fill="FFFFFF"/>
        </w:rPr>
        <w:t xml:space="preserve">Source: </w:t>
      </w:r>
      <w:hyperlink r:id="rId67" w:history="1">
        <w:r w:rsidRPr="001D3F38">
          <w:rPr>
            <w:rStyle w:val="Hyperlink"/>
            <w:rFonts w:ascii="Times New Roman" w:hAnsi="Times New Roman" w:cs="Times New Roman"/>
            <w:i/>
            <w:iCs/>
            <w:color w:val="5B9BD5" w:themeColor="accent1"/>
            <w:sz w:val="24"/>
            <w:szCs w:val="24"/>
            <w:shd w:val="clear" w:color="auto" w:fill="FFFFFF"/>
          </w:rPr>
          <w:t>https://www.nobledesktop.com/blog/what-is-git-and-why-should-you-use-it</w:t>
        </w:r>
      </w:hyperlink>
    </w:p>
    <w:p w14:paraId="75BC5DDE" w14:textId="268DEEF9" w:rsidR="001A5B13" w:rsidRDefault="001A5B13" w:rsidP="009B6BD1">
      <w:pPr>
        <w:spacing w:line="480" w:lineRule="auto"/>
        <w:jc w:val="both"/>
        <w:rPr>
          <w:rFonts w:ascii="Times New Roman" w:eastAsia="Times New Roman" w:hAnsi="Times New Roman" w:cs="Times New Roman"/>
          <w:b/>
          <w:bCs/>
          <w:sz w:val="24"/>
        </w:rPr>
      </w:pPr>
      <w:r w:rsidRPr="00522EEB">
        <w:rPr>
          <w:rFonts w:ascii="Times New Roman" w:eastAsia="Times New Roman" w:hAnsi="Times New Roman" w:cs="Times New Roman"/>
          <w:b/>
          <w:bCs/>
          <w:sz w:val="24"/>
        </w:rPr>
        <w:lastRenderedPageBreak/>
        <w:t>GitHub</w:t>
      </w:r>
    </w:p>
    <w:p w14:paraId="2E158BC4" w14:textId="21200936" w:rsidR="000C1D71" w:rsidRDefault="000C1D71" w:rsidP="000C1D71">
      <w:pPr>
        <w:spacing w:line="480" w:lineRule="auto"/>
        <w:jc w:val="both"/>
        <w:rPr>
          <w:rFonts w:ascii="Times New Roman" w:hAnsi="Times New Roman" w:cs="Times New Roman"/>
          <w:sz w:val="24"/>
          <w:szCs w:val="24"/>
          <w:shd w:val="clear" w:color="auto" w:fill="FFFFFF"/>
        </w:rPr>
      </w:pPr>
      <w:r w:rsidRPr="000C1D71">
        <w:rPr>
          <w:rFonts w:ascii="Times New Roman" w:hAnsi="Times New Roman" w:cs="Times New Roman"/>
          <w:sz w:val="24"/>
          <w:szCs w:val="24"/>
          <w:shd w:val="clear" w:color="auto" w:fill="FFFFFF"/>
        </w:rPr>
        <w:t>GitHub</w:t>
      </w:r>
      <w:r w:rsidRPr="000C1D71">
        <w:rPr>
          <w:rStyle w:val="apple-converted-space"/>
          <w:rFonts w:ascii="Times New Roman" w:hAnsi="Times New Roman" w:cs="Times New Roman"/>
          <w:sz w:val="24"/>
          <w:szCs w:val="24"/>
          <w:shd w:val="clear" w:color="auto" w:fill="FFFFFF"/>
        </w:rPr>
        <w:t> </w:t>
      </w:r>
      <w:r w:rsidRPr="000C1D71">
        <w:rPr>
          <w:rFonts w:ascii="Times New Roman" w:hAnsi="Times New Roman" w:cs="Times New Roman"/>
          <w:sz w:val="24"/>
          <w:szCs w:val="24"/>
          <w:shd w:val="clear" w:color="auto" w:fill="FFFFFF"/>
        </w:rPr>
        <w:t>is a code hosting platform for version control and collaboration. It lets you and others work together on projects from anywhere</w:t>
      </w:r>
      <w:r>
        <w:rPr>
          <w:rFonts w:ascii="Times New Roman" w:hAnsi="Times New Roman" w:cs="Times New Roman"/>
          <w:sz w:val="24"/>
          <w:szCs w:val="24"/>
          <w:shd w:val="clear" w:color="auto" w:fill="FFFFFF"/>
        </w:rPr>
        <w:t>.</w:t>
      </w:r>
    </w:p>
    <w:p w14:paraId="2341C703" w14:textId="61F7F496" w:rsidR="000C2A38" w:rsidRPr="000C1D71" w:rsidRDefault="000C2A38" w:rsidP="000C1D71">
      <w:pPr>
        <w:spacing w:line="480" w:lineRule="auto"/>
        <w:jc w:val="both"/>
        <w:rPr>
          <w:rFonts w:ascii="Times New Roman" w:eastAsia="Times New Roman" w:hAnsi="Times New Roman" w:cs="Times New Roman"/>
          <w:sz w:val="24"/>
          <w:szCs w:val="24"/>
        </w:rPr>
      </w:pPr>
      <w:r>
        <w:rPr>
          <w:rFonts w:ascii="Times New Roman" w:hAnsi="Times New Roman" w:cs="Times New Roman"/>
          <w:noProof/>
          <w:sz w:val="24"/>
          <w:szCs w:val="24"/>
          <w:shd w:val="clear" w:color="auto" w:fill="FFFFFF"/>
        </w:rPr>
        <w:drawing>
          <wp:inline distT="0" distB="0" distL="0" distR="0" wp14:anchorId="3750EB0A" wp14:editId="2B75D1A2">
            <wp:extent cx="2169042" cy="112985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8">
                      <a:extLst>
                        <a:ext uri="{28A0092B-C50C-407E-A947-70E740481C1C}">
                          <a14:useLocalDpi xmlns:a14="http://schemas.microsoft.com/office/drawing/2010/main" val="0"/>
                        </a:ext>
                      </a:extLst>
                    </a:blip>
                    <a:stretch>
                      <a:fillRect/>
                    </a:stretch>
                  </pic:blipFill>
                  <pic:spPr>
                    <a:xfrm>
                      <a:off x="0" y="0"/>
                      <a:ext cx="2223619" cy="1158284"/>
                    </a:xfrm>
                    <a:prstGeom prst="rect">
                      <a:avLst/>
                    </a:prstGeom>
                  </pic:spPr>
                </pic:pic>
              </a:graphicData>
            </a:graphic>
          </wp:inline>
        </w:drawing>
      </w:r>
      <w:r>
        <w:rPr>
          <w:rFonts w:ascii="Times New Roman" w:hAnsi="Times New Roman" w:cs="Times New Roman"/>
          <w:sz w:val="24"/>
          <w:szCs w:val="24"/>
          <w:shd w:val="clear" w:color="auto" w:fill="FFFFFF"/>
        </w:rPr>
        <w:t xml:space="preserve">Source: </w:t>
      </w:r>
      <w:r w:rsidRPr="001D3F38">
        <w:rPr>
          <w:rFonts w:ascii="Times New Roman" w:hAnsi="Times New Roman" w:cs="Times New Roman"/>
          <w:i/>
          <w:iCs/>
          <w:color w:val="5B9BD5" w:themeColor="accent1"/>
          <w:sz w:val="24"/>
          <w:szCs w:val="24"/>
          <w:shd w:val="clear" w:color="auto" w:fill="FFFFFF"/>
        </w:rPr>
        <w:t>https://guides.github.com/activities/hello-world</w:t>
      </w:r>
      <w:r w:rsidRPr="001D3F38">
        <w:rPr>
          <w:rFonts w:ascii="Times New Roman" w:hAnsi="Times New Roman" w:cs="Times New Roman"/>
          <w:color w:val="5B9BD5" w:themeColor="accent1"/>
          <w:sz w:val="24"/>
          <w:szCs w:val="24"/>
          <w:shd w:val="clear" w:color="auto" w:fill="FFFFFF"/>
        </w:rPr>
        <w:t>/</w:t>
      </w:r>
    </w:p>
    <w:p w14:paraId="566A09BB"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2.4.9 Structured Query Language (SQL)</w:t>
      </w:r>
    </w:p>
    <w:p w14:paraId="3D041CFB" w14:textId="4AE6A348" w:rsidR="000D6FB9" w:rsidRDefault="008E0BC2" w:rsidP="009B6BD1">
      <w:pPr>
        <w:spacing w:line="48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D12E198" wp14:editId="09E6DEDD">
            <wp:extent cx="818707" cy="81870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37366" cy="837366"/>
                    </a:xfrm>
                    <a:prstGeom prst="rect">
                      <a:avLst/>
                    </a:prstGeom>
                  </pic:spPr>
                </pic:pic>
              </a:graphicData>
            </a:graphic>
          </wp:inline>
        </w:drawing>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is a standard language designed for managing data in relational database management system.</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stands for Structured Query Language.</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is a standard programming language specifically designed for storing, retrieving, managing or manipulating the data inside a relational database management system (RDBMS).</w:t>
      </w:r>
    </w:p>
    <w:p w14:paraId="7D213490" w14:textId="7572DC3C" w:rsidR="000C2A38" w:rsidRPr="000C2A38" w:rsidRDefault="000C2A38" w:rsidP="009B6BD1">
      <w:pPr>
        <w:spacing w:line="48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 xml:space="preserve">Source: </w:t>
      </w:r>
      <w:r w:rsidR="00135067" w:rsidRPr="001D3F38">
        <w:rPr>
          <w:rFonts w:ascii="Times New Roman" w:hAnsi="Times New Roman" w:cs="Times New Roman"/>
          <w:i/>
          <w:iCs/>
          <w:color w:val="5B9BD5" w:themeColor="accent1"/>
          <w:sz w:val="24"/>
          <w:szCs w:val="24"/>
          <w:shd w:val="clear" w:color="auto" w:fill="FFFFFF"/>
        </w:rPr>
        <w:t>https://www.tutorialrepublic.com/sql-tutorial/</w:t>
      </w:r>
    </w:p>
    <w:p w14:paraId="61D89F0D" w14:textId="705D4490" w:rsidR="000D6FB9"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2.4.9 Bootstrap </w:t>
      </w:r>
    </w:p>
    <w:p w14:paraId="4E5A95B5" w14:textId="27C95DBA" w:rsidR="000D6FB9" w:rsidRPr="009B6BD1" w:rsidRDefault="001E32D3" w:rsidP="009B6BD1">
      <w:pPr>
        <w:spacing w:line="48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731D80C2" wp14:editId="7AA86EDE">
            <wp:extent cx="996803" cy="79744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022709" cy="818166"/>
                    </a:xfrm>
                    <a:prstGeom prst="rect">
                      <a:avLst/>
                    </a:prstGeom>
                  </pic:spPr>
                </pic:pic>
              </a:graphicData>
            </a:graphic>
          </wp:inline>
        </w:drawing>
      </w:r>
      <w:r w:rsidR="00056D37" w:rsidRPr="009B6BD1">
        <w:rPr>
          <w:rFonts w:ascii="Times New Roman" w:eastAsia="Times New Roman" w:hAnsi="Times New Roman" w:cs="Times New Roman"/>
          <w:sz w:val="24"/>
        </w:rPr>
        <w:t>Bootstrap is front-end web fra</w:t>
      </w:r>
      <w:r w:rsidR="007777CF" w:rsidRPr="009B6BD1">
        <w:rPr>
          <w:rFonts w:ascii="Times New Roman" w:eastAsia="Times New Roman" w:hAnsi="Times New Roman" w:cs="Times New Roman"/>
          <w:sz w:val="24"/>
        </w:rPr>
        <w:t>mework, which includes HTML,</w:t>
      </w:r>
      <w:r w:rsidR="00056D37" w:rsidRPr="009B6BD1">
        <w:rPr>
          <w:rFonts w:ascii="Times New Roman" w:eastAsia="Times New Roman" w:hAnsi="Times New Roman" w:cs="Times New Roman"/>
          <w:sz w:val="24"/>
        </w:rPr>
        <w:t xml:space="preserve"> CSS</w:t>
      </w:r>
      <w:r w:rsidR="007777CF" w:rsidRPr="009B6BD1">
        <w:rPr>
          <w:rFonts w:ascii="Times New Roman" w:eastAsia="Times New Roman" w:hAnsi="Times New Roman" w:cs="Times New Roman"/>
          <w:sz w:val="24"/>
        </w:rPr>
        <w:t>, and SCSS</w:t>
      </w:r>
      <w:r w:rsidR="00056D37" w:rsidRPr="009B6BD1">
        <w:rPr>
          <w:rFonts w:ascii="Times New Roman" w:eastAsia="Times New Roman" w:hAnsi="Times New Roman" w:cs="Times New Roman"/>
          <w:sz w:val="24"/>
        </w:rPr>
        <w:t xml:space="preserve"> based design templates for easier development.</w:t>
      </w:r>
    </w:p>
    <w:p w14:paraId="042E0E62" w14:textId="57C34B70" w:rsidR="000D6FB9"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w:t>
      </w:r>
      <w:r w:rsidR="007777CF" w:rsidRPr="009B6BD1">
        <w:rPr>
          <w:rFonts w:ascii="Times New Roman" w:eastAsia="Times New Roman" w:hAnsi="Times New Roman" w:cs="Times New Roman"/>
          <w:b/>
          <w:sz w:val="24"/>
        </w:rPr>
        <w:t xml:space="preserve">.4.10 </w:t>
      </w:r>
      <w:r w:rsidR="001D3F38" w:rsidRPr="009B6BD1">
        <w:rPr>
          <w:rFonts w:ascii="Times New Roman" w:eastAsia="Times New Roman" w:hAnsi="Times New Roman" w:cs="Times New Roman"/>
          <w:b/>
          <w:sz w:val="24"/>
        </w:rPr>
        <w:t>jQuery</w:t>
      </w:r>
    </w:p>
    <w:p w14:paraId="7A31E5B8" w14:textId="5056DA2B" w:rsidR="0031372C" w:rsidRDefault="00D37029" w:rsidP="009B6BD1">
      <w:pPr>
        <w:spacing w:line="48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2EFC7BD0" wp14:editId="568C22AF">
            <wp:extent cx="2275367" cy="556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7644" cy="567278"/>
                    </a:xfrm>
                    <a:prstGeom prst="rect">
                      <a:avLst/>
                    </a:prstGeom>
                  </pic:spPr>
                </pic:pic>
              </a:graphicData>
            </a:graphic>
          </wp:inline>
        </w:drawing>
      </w:r>
      <w:r w:rsidR="0031372C" w:rsidRPr="00D37029">
        <w:rPr>
          <w:rFonts w:ascii="Times New Roman" w:hAnsi="Times New Roman" w:cs="Times New Roman"/>
          <w:sz w:val="24"/>
          <w:szCs w:val="24"/>
          <w:shd w:val="clear" w:color="auto" w:fill="FFFFFF"/>
        </w:rPr>
        <w:t>jQuery</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is a lightweight, "write less, do more", JavaScript library. The purpose of jQuery</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is to make it much easier to</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use</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JavaScript on your website.</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jQuery takes a lot of common tasks that require many lines of JavaScript code to accomplish, and wraps them into methods that you can call with a single line of code.</w:t>
      </w:r>
    </w:p>
    <w:p w14:paraId="49510341" w14:textId="7E1A586D" w:rsidR="00D37029" w:rsidRPr="00D37029" w:rsidRDefault="00D37029" w:rsidP="009B6BD1">
      <w:pPr>
        <w:spacing w:line="48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 xml:space="preserve">Source: </w:t>
      </w:r>
      <w:r w:rsidRPr="00D37029">
        <w:rPr>
          <w:rFonts w:ascii="Times New Roman" w:hAnsi="Times New Roman" w:cs="Times New Roman"/>
          <w:i/>
          <w:iCs/>
          <w:color w:val="5B9BD5" w:themeColor="accent1"/>
          <w:sz w:val="24"/>
          <w:szCs w:val="24"/>
          <w:shd w:val="clear" w:color="auto" w:fill="FFFFFF"/>
        </w:rPr>
        <w:t>https://www.w3schools.com/jquery/jquery_intro.asp</w:t>
      </w:r>
    </w:p>
    <w:p w14:paraId="75EA7FF8"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2.4.11 SQL Injection</w:t>
      </w:r>
    </w:p>
    <w:p w14:paraId="64A134FD" w14:textId="217474B2" w:rsidR="005D087F" w:rsidRPr="005D087F" w:rsidRDefault="005D087F" w:rsidP="009B6BD1">
      <w:pPr>
        <w:spacing w:line="48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BAD886A" wp14:editId="45DCD54C">
            <wp:extent cx="5901070" cy="3093018"/>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2">
                      <a:extLst>
                        <a:ext uri="{28A0092B-C50C-407E-A947-70E740481C1C}">
                          <a14:useLocalDpi xmlns:a14="http://schemas.microsoft.com/office/drawing/2010/main" val="0"/>
                        </a:ext>
                      </a:extLst>
                    </a:blip>
                    <a:stretch>
                      <a:fillRect/>
                    </a:stretch>
                  </pic:blipFill>
                  <pic:spPr>
                    <a:xfrm>
                      <a:off x="0" y="0"/>
                      <a:ext cx="6001631" cy="3145727"/>
                    </a:xfrm>
                    <a:prstGeom prst="rect">
                      <a:avLst/>
                    </a:prstGeom>
                  </pic:spPr>
                </pic:pic>
              </a:graphicData>
            </a:graphic>
          </wp:inline>
        </w:drawing>
      </w:r>
      <w:r w:rsidRPr="005D087F">
        <w:rPr>
          <w:rFonts w:ascii="Times New Roman" w:hAnsi="Times New Roman" w:cs="Times New Roman"/>
          <w:sz w:val="24"/>
          <w:szCs w:val="24"/>
          <w:shd w:val="clear" w:color="auto" w:fill="FFFFFF"/>
        </w:rPr>
        <w:t>SQL injection is a web security vulnerability that allows an attacker to interfere with the queries that an application makes to its database.</w:t>
      </w:r>
    </w:p>
    <w:p w14:paraId="618B6FAB" w14:textId="036213E0"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 DATABASE NOTIONS</w:t>
      </w:r>
    </w:p>
    <w:p w14:paraId="3D47CB63"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2.5.1. Data</w:t>
      </w:r>
    </w:p>
    <w:p w14:paraId="06526DC2"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data can be defined as facts and statistics collected together for reference or analysis </w:t>
      </w:r>
    </w:p>
    <w:p w14:paraId="23496852"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2.5.2. Database</w:t>
      </w:r>
    </w:p>
    <w:p w14:paraId="5233D825" w14:textId="77777777" w:rsidR="009B6BD1"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A database is a collection of information that is organized so that it can be easily accessed, managed and updated. </w:t>
      </w:r>
    </w:p>
    <w:p w14:paraId="29F7F2C9"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 2.5.3 Database management system (DBMS)</w:t>
      </w:r>
    </w:p>
    <w:p w14:paraId="2829DFB7"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Database management system (DBMS) is system software for creating and managing databases. The DBMS provides users and programmers with a systematic way to create, retrieve, update and manage data.</w:t>
      </w:r>
    </w:p>
    <w:p w14:paraId="69782906"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2.5.4 Records in database management systems</w:t>
      </w:r>
    </w:p>
    <w:p w14:paraId="41CAB833"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record is a complete set of information. Records are composed of field, each of which contains one item of information. </w:t>
      </w:r>
    </w:p>
    <w:p w14:paraId="19096162" w14:textId="77777777" w:rsidR="000D6FB9" w:rsidRPr="009B6BD1" w:rsidRDefault="000D6FB9" w:rsidP="009B6BD1">
      <w:pPr>
        <w:spacing w:line="480" w:lineRule="auto"/>
        <w:jc w:val="both"/>
        <w:rPr>
          <w:rFonts w:ascii="Times New Roman" w:eastAsia="Times New Roman" w:hAnsi="Times New Roman" w:cs="Times New Roman"/>
          <w:sz w:val="24"/>
        </w:rPr>
      </w:pPr>
    </w:p>
    <w:p w14:paraId="17E9B2D0" w14:textId="77777777" w:rsidR="000D6FB9" w:rsidRPr="009B6BD1" w:rsidRDefault="000D6FB9" w:rsidP="009B6BD1">
      <w:pPr>
        <w:spacing w:line="480" w:lineRule="auto"/>
        <w:jc w:val="both"/>
        <w:rPr>
          <w:rFonts w:ascii="Times New Roman" w:eastAsia="Times New Roman" w:hAnsi="Times New Roman" w:cs="Times New Roman"/>
          <w:sz w:val="24"/>
        </w:rPr>
      </w:pPr>
    </w:p>
    <w:p w14:paraId="7B7D909A" w14:textId="77777777" w:rsidR="000D6FB9" w:rsidRPr="009B6BD1" w:rsidRDefault="000D6FB9" w:rsidP="009B6BD1">
      <w:pPr>
        <w:spacing w:line="480" w:lineRule="auto"/>
        <w:jc w:val="both"/>
        <w:rPr>
          <w:rFonts w:ascii="Times New Roman" w:eastAsia="Times New Roman" w:hAnsi="Times New Roman" w:cs="Times New Roman"/>
          <w:sz w:val="24"/>
        </w:rPr>
      </w:pPr>
    </w:p>
    <w:p w14:paraId="1B21693F" w14:textId="77777777" w:rsidR="000D6FB9" w:rsidRPr="009B6BD1" w:rsidRDefault="000D6FB9" w:rsidP="009B6BD1">
      <w:pPr>
        <w:spacing w:line="480" w:lineRule="auto"/>
        <w:jc w:val="both"/>
        <w:rPr>
          <w:rFonts w:ascii="Times New Roman" w:eastAsia="Times New Roman" w:hAnsi="Times New Roman" w:cs="Times New Roman"/>
          <w:sz w:val="24"/>
        </w:rPr>
      </w:pPr>
    </w:p>
    <w:p w14:paraId="6BCF4EC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36"/>
          <w:szCs w:val="36"/>
        </w:rPr>
      </w:pPr>
      <w:r w:rsidRPr="009B6BD1">
        <w:rPr>
          <w:rFonts w:ascii="Times New Roman" w:hAnsi="Times New Roman" w:cs="Times New Roman"/>
          <w:b/>
          <w:bCs/>
          <w:sz w:val="36"/>
          <w:szCs w:val="36"/>
        </w:rPr>
        <w:t>CHAP 2: METHODOLOGY</w:t>
      </w:r>
    </w:p>
    <w:p w14:paraId="0B0D3D2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2.3.1 METHODOLOGICAL APPROACH</w:t>
      </w:r>
    </w:p>
    <w:p w14:paraId="15EF982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Achieving such a scientific work is not in a blink of eyes, it results from research methodology and techniques.</w:t>
      </w:r>
    </w:p>
    <w:p w14:paraId="23ADA0C2"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2.3.1 Data collection methodology</w:t>
      </w:r>
    </w:p>
    <w:p w14:paraId="56FD04F9" w14:textId="0E9699BE"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lastRenderedPageBreak/>
        <w:t xml:space="preserve">During the development of this </w:t>
      </w:r>
      <w:r w:rsidR="00EE1BB1" w:rsidRPr="009B6BD1">
        <w:rPr>
          <w:rFonts w:ascii="Times New Roman" w:hAnsi="Times New Roman" w:cs="Times New Roman"/>
          <w:sz w:val="24"/>
          <w:szCs w:val="24"/>
        </w:rPr>
        <w:t>project,</w:t>
      </w:r>
      <w:r w:rsidRPr="009B6BD1">
        <w:rPr>
          <w:rFonts w:ascii="Times New Roman" w:hAnsi="Times New Roman" w:cs="Times New Roman"/>
          <w:sz w:val="24"/>
          <w:szCs w:val="24"/>
        </w:rPr>
        <w:t xml:space="preserve"> we use the “Structure Systems Analysis and Design</w:t>
      </w:r>
    </w:p>
    <w:p w14:paraId="43B49DC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Methodology (</w:t>
      </w:r>
      <w:r w:rsidRPr="009B6BD1">
        <w:rPr>
          <w:rFonts w:ascii="Times New Roman" w:hAnsi="Times New Roman" w:cs="Times New Roman"/>
          <w:b/>
          <w:bCs/>
          <w:sz w:val="24"/>
          <w:szCs w:val="24"/>
        </w:rPr>
        <w:t>SSADM</w:t>
      </w:r>
      <w:r w:rsidRPr="009B6BD1">
        <w:rPr>
          <w:rFonts w:ascii="Times New Roman" w:hAnsi="Times New Roman" w:cs="Times New Roman"/>
          <w:sz w:val="24"/>
          <w:szCs w:val="24"/>
        </w:rPr>
        <w:t>)”.</w:t>
      </w:r>
    </w:p>
    <w:p w14:paraId="03157C3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6A4A0D4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2.3.2 Data collection Techniques</w:t>
      </w:r>
    </w:p>
    <w:p w14:paraId="35ED81A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To get data collected, we have used observation, interview and documentation.</w:t>
      </w:r>
    </w:p>
    <w:p w14:paraId="73945229" w14:textId="77777777" w:rsidR="00725964" w:rsidRPr="009B6BD1" w:rsidRDefault="009A7BDA" w:rsidP="009B6BD1">
      <w:pPr>
        <w:pStyle w:val="ListParagraph"/>
        <w:numPr>
          <w:ilvl w:val="0"/>
          <w:numId w:val="27"/>
        </w:numPr>
        <w:autoSpaceDE w:val="0"/>
        <w:autoSpaceDN w:val="0"/>
        <w:adjustRightInd w:val="0"/>
        <w:spacing w:after="0" w:line="480" w:lineRule="auto"/>
        <w:jc w:val="both"/>
        <w:rPr>
          <w:rFonts w:ascii="Times New Roman" w:hAnsi="Times New Roman" w:cs="Times New Roman"/>
          <w:b/>
          <w:color w:val="000000"/>
          <w:sz w:val="28"/>
          <w:szCs w:val="28"/>
        </w:rPr>
      </w:pPr>
      <w:r w:rsidRPr="009B6BD1">
        <w:rPr>
          <w:rFonts w:ascii="Times New Roman" w:hAnsi="Times New Roman" w:cs="Times New Roman"/>
          <w:b/>
          <w:color w:val="000000"/>
          <w:sz w:val="28"/>
          <w:szCs w:val="28"/>
        </w:rPr>
        <w:t>Interview</w:t>
      </w:r>
    </w:p>
    <w:p w14:paraId="1C20F552" w14:textId="77777777" w:rsidR="009856CB" w:rsidRPr="009B6BD1" w:rsidRDefault="009856CB" w:rsidP="009B6BD1">
      <w:pPr>
        <w:autoSpaceDE w:val="0"/>
        <w:autoSpaceDN w:val="0"/>
        <w:adjustRightInd w:val="0"/>
        <w:spacing w:after="0" w:line="480" w:lineRule="auto"/>
        <w:jc w:val="both"/>
        <w:rPr>
          <w:rFonts w:ascii="Times New Roman" w:hAnsi="Times New Roman" w:cs="Times New Roman"/>
          <w:color w:val="000000"/>
          <w:sz w:val="24"/>
          <w:szCs w:val="24"/>
        </w:rPr>
      </w:pPr>
      <w:r w:rsidRPr="009B6BD1">
        <w:rPr>
          <w:rFonts w:ascii="Times New Roman" w:hAnsi="Times New Roman" w:cs="Times New Roman"/>
          <w:color w:val="000000"/>
          <w:sz w:val="24"/>
          <w:szCs w:val="24"/>
        </w:rPr>
        <w:t>The nature of this work requires meeting with daily users of secured doors depending on the places where they apply it. Interviews will be done with them to acquire more information depending on their experiences.</w:t>
      </w:r>
    </w:p>
    <w:p w14:paraId="376FF92C"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t>Technique of documentation</w:t>
      </w:r>
    </w:p>
    <w:p w14:paraId="5DB6D12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In order to conduct our research, documentation technique has been used for consulting a wide variety of documents such as different e-books, websites for documentation.</w:t>
      </w:r>
    </w:p>
    <w:p w14:paraId="498343B3"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t>Techniques of observation</w:t>
      </w:r>
    </w:p>
    <w:p w14:paraId="4BC90524"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According to N. MULUMBATI (1980:26): “</w:t>
      </w:r>
      <w:r w:rsidRPr="009B6BD1">
        <w:rPr>
          <w:rFonts w:ascii="Times New Roman" w:hAnsi="Times New Roman" w:cs="Times New Roman"/>
          <w:i/>
          <w:iCs/>
          <w:sz w:val="24"/>
          <w:szCs w:val="24"/>
        </w:rPr>
        <w:t>observation is the most important, technique used by researchers to collect data. Nothing can replace a researcher’s direct contact with his domain and no other technique can enable a researcher in gathering more idea than observation technique</w:t>
      </w:r>
      <w:r w:rsidRPr="009B6BD1">
        <w:rPr>
          <w:rFonts w:ascii="Times New Roman" w:hAnsi="Times New Roman" w:cs="Times New Roman"/>
          <w:sz w:val="24"/>
          <w:szCs w:val="24"/>
        </w:rPr>
        <w:t>”.</w:t>
      </w:r>
    </w:p>
    <w:p w14:paraId="79D70B1E"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This technique of research concerns the planned watching, recording and analysis of observed behavior as it occurs in a natural setting in observing, we have been able to understand the functionality of the earlier system.</w:t>
      </w:r>
    </w:p>
    <w:p w14:paraId="49D28452"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2.3.3 Software development methodology</w:t>
      </w:r>
    </w:p>
    <w:p w14:paraId="2C2B1289"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In this step, we are going to use a SDLC which is the process used by the software industry to</w:t>
      </w:r>
    </w:p>
    <w:p w14:paraId="0B72D5F5"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lastRenderedPageBreak/>
        <w:t>design, develop and test high quality software. The SDLC aims to produce high quality software that meets or exceeds customer expectations, reaches completion within times and cost estimation.</w:t>
      </w:r>
    </w:p>
    <w:p w14:paraId="4F86D6B8"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The following figure is a graphical representation of the various stages of a typical SDLC.</w:t>
      </w:r>
    </w:p>
    <w:p w14:paraId="02E82BF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color w:val="000000"/>
          <w:sz w:val="24"/>
          <w:szCs w:val="24"/>
        </w:rPr>
      </w:pPr>
    </w:p>
    <w:p w14:paraId="1FEB2B0D" w14:textId="77777777" w:rsidR="00725964" w:rsidRPr="009B6BD1" w:rsidRDefault="00725964" w:rsidP="009B6BD1">
      <w:pPr>
        <w:spacing w:line="480" w:lineRule="auto"/>
        <w:jc w:val="both"/>
        <w:rPr>
          <w:rFonts w:ascii="Times New Roman" w:hAnsi="Times New Roman" w:cs="Times New Roman"/>
          <w:sz w:val="24"/>
          <w:szCs w:val="24"/>
        </w:rPr>
      </w:pPr>
    </w:p>
    <w:p w14:paraId="1BDF4B6C" w14:textId="77777777" w:rsidR="00725964" w:rsidRPr="009B6BD1" w:rsidRDefault="00725964" w:rsidP="009B6BD1">
      <w:pPr>
        <w:spacing w:line="480" w:lineRule="auto"/>
        <w:jc w:val="both"/>
        <w:rPr>
          <w:rFonts w:ascii="Times New Roman" w:hAnsi="Times New Roman" w:cs="Times New Roman"/>
          <w:sz w:val="24"/>
          <w:szCs w:val="24"/>
        </w:rPr>
      </w:pPr>
      <w:r w:rsidRPr="009B6BD1">
        <w:rPr>
          <w:rFonts w:ascii="Times New Roman" w:hAnsi="Times New Roman" w:cs="Times New Roman"/>
          <w:noProof/>
          <w:sz w:val="24"/>
          <w:szCs w:val="24"/>
        </w:rPr>
        <w:drawing>
          <wp:anchor distT="0" distB="0" distL="114300" distR="114300" simplePos="0" relativeHeight="251660288" behindDoc="1" locked="0" layoutInCell="1" allowOverlap="1" wp14:anchorId="33D72D85" wp14:editId="60FA1AC9">
            <wp:simplePos x="0" y="0"/>
            <wp:positionH relativeFrom="column">
              <wp:posOffset>-219075</wp:posOffset>
            </wp:positionH>
            <wp:positionV relativeFrom="paragraph">
              <wp:posOffset>-479425</wp:posOffset>
            </wp:positionV>
            <wp:extent cx="6317139" cy="29337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lc.png"/>
                    <pic:cNvPicPr/>
                  </pic:nvPicPr>
                  <pic:blipFill>
                    <a:blip r:embed="rId73">
                      <a:extLst>
                        <a:ext uri="{28A0092B-C50C-407E-A947-70E740481C1C}">
                          <a14:useLocalDpi xmlns:a14="http://schemas.microsoft.com/office/drawing/2010/main" val="0"/>
                        </a:ext>
                      </a:extLst>
                    </a:blip>
                    <a:stretch>
                      <a:fillRect/>
                    </a:stretch>
                  </pic:blipFill>
                  <pic:spPr>
                    <a:xfrm>
                      <a:off x="0" y="0"/>
                      <a:ext cx="6317139" cy="2933700"/>
                    </a:xfrm>
                    <a:prstGeom prst="rect">
                      <a:avLst/>
                    </a:prstGeom>
                  </pic:spPr>
                </pic:pic>
              </a:graphicData>
            </a:graphic>
            <wp14:sizeRelH relativeFrom="margin">
              <wp14:pctWidth>0</wp14:pctWidth>
            </wp14:sizeRelH>
            <wp14:sizeRelV relativeFrom="margin">
              <wp14:pctHeight>0</wp14:pctHeight>
            </wp14:sizeRelV>
          </wp:anchor>
        </w:drawing>
      </w:r>
    </w:p>
    <w:p w14:paraId="605D3377" w14:textId="77777777" w:rsidR="00725964" w:rsidRPr="009B6BD1" w:rsidRDefault="00725964" w:rsidP="009B6BD1">
      <w:pPr>
        <w:spacing w:line="480" w:lineRule="auto"/>
        <w:jc w:val="both"/>
        <w:rPr>
          <w:rFonts w:ascii="Times New Roman" w:hAnsi="Times New Roman" w:cs="Times New Roman"/>
          <w:sz w:val="24"/>
          <w:szCs w:val="24"/>
        </w:rPr>
      </w:pPr>
    </w:p>
    <w:p w14:paraId="728C5623" w14:textId="77777777" w:rsidR="00725964" w:rsidRPr="009B6BD1" w:rsidRDefault="00725964" w:rsidP="009B6BD1">
      <w:pPr>
        <w:spacing w:line="480" w:lineRule="auto"/>
        <w:jc w:val="both"/>
        <w:rPr>
          <w:rFonts w:ascii="Times New Roman" w:hAnsi="Times New Roman" w:cs="Times New Roman"/>
          <w:sz w:val="24"/>
          <w:szCs w:val="24"/>
        </w:rPr>
      </w:pPr>
    </w:p>
    <w:p w14:paraId="0CD16ADD" w14:textId="77777777" w:rsidR="00725964" w:rsidRPr="009B6BD1" w:rsidRDefault="00725964" w:rsidP="009B6BD1">
      <w:pPr>
        <w:spacing w:line="480" w:lineRule="auto"/>
        <w:jc w:val="both"/>
        <w:rPr>
          <w:rFonts w:ascii="Times New Roman" w:hAnsi="Times New Roman" w:cs="Times New Roman"/>
          <w:sz w:val="24"/>
          <w:szCs w:val="24"/>
        </w:rPr>
      </w:pPr>
    </w:p>
    <w:p w14:paraId="58FD545C"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099A307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7B42971A"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44ABB808"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0ABFE0DA"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1. System Development Life Cycle (SDLC)</w:t>
      </w:r>
    </w:p>
    <w:p w14:paraId="7E21CBC8"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r w:rsidRPr="009B6BD1">
        <w:rPr>
          <w:rFonts w:ascii="Times New Roman" w:hAnsi="Times New Roman" w:cs="Times New Roman"/>
          <w:i/>
          <w:iCs/>
          <w:sz w:val="24"/>
          <w:szCs w:val="24"/>
        </w:rPr>
        <w:t>Source: From Tutorialspoint.com</w:t>
      </w:r>
    </w:p>
    <w:p w14:paraId="7193A78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p>
    <w:p w14:paraId="488EA0D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1: Planning and Requirement Analysis</w:t>
      </w:r>
    </w:p>
    <w:p w14:paraId="22BE0864"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Requirement analysis is the most important and fundamental stage in SDLC it’s performed by the senior members of the team with inputs from the customer, the sales department, market surveys and domain experts in the industry. The planning for the quality assurance requirements and identification of the risks associated with the project is also done in the planning stage.</w:t>
      </w:r>
    </w:p>
    <w:p w14:paraId="6F54B074"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lastRenderedPageBreak/>
        <w:t>Stage 2: Defining Requirements</w:t>
      </w:r>
    </w:p>
    <w:p w14:paraId="1F0240F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Once the requirement analysis is done the next step is to clearly define and document the product requirements and get them approved from the customer or the market analysis. This is done through an SRS (Software Requirement Specification) document which consists of all the product requirements to be designed and developed during the project life cycle.</w:t>
      </w:r>
    </w:p>
    <w:p w14:paraId="3482E9B8"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3: Designing the product Architecture</w:t>
      </w:r>
    </w:p>
    <w:p w14:paraId="1D4D1535"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SRC is the reference for product architects to come out with the best architecture for the product to be developed.</w:t>
      </w:r>
    </w:p>
    <w:p w14:paraId="3133522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4: Building or developing the product</w:t>
      </w:r>
    </w:p>
    <w:p w14:paraId="18E41324"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In this stage of SDLC the actual development starts and the product is built. The developers must follow the coding guidelines defined by their organization and programming tools like compilers, interpreters, debuggers, etc. are used to generate the code.</w:t>
      </w:r>
    </w:p>
    <w:p w14:paraId="00BF058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5: Testing the product</w:t>
      </w:r>
    </w:p>
    <w:p w14:paraId="3B44B1EA"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This stage is usually a subset of all the stages as in the modern SDLC models, the testing</w:t>
      </w:r>
    </w:p>
    <w:p w14:paraId="556A209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activities are mostly involved in all the stages of SDLC.</w:t>
      </w:r>
    </w:p>
    <w:p w14:paraId="6372450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p>
    <w:p w14:paraId="31D02D5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p>
    <w:p w14:paraId="1A69054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6: Deployment in the Market and Maintenance</w:t>
      </w:r>
    </w:p>
    <w:p w14:paraId="49FB587E"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Once the product is tested and ready to be deployed it is released formally in the appropriate market</w:t>
      </w:r>
    </w:p>
    <w:p w14:paraId="4A7EB75C" w14:textId="77777777" w:rsidR="00725964" w:rsidRPr="009B6BD1" w:rsidRDefault="00725964" w:rsidP="009B6BD1">
      <w:pPr>
        <w:spacing w:line="480" w:lineRule="auto"/>
        <w:jc w:val="both"/>
        <w:rPr>
          <w:rFonts w:ascii="Times New Roman" w:hAnsi="Times New Roman" w:cs="Times New Roman"/>
          <w:b/>
          <w:bCs/>
          <w:sz w:val="28"/>
          <w:szCs w:val="28"/>
        </w:rPr>
      </w:pPr>
    </w:p>
    <w:p w14:paraId="7A4D193D" w14:textId="77777777" w:rsidR="00725964" w:rsidRPr="009B6BD1" w:rsidRDefault="00725964" w:rsidP="009B6BD1">
      <w:pPr>
        <w:spacing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CHOICE OF THE SDLC MODELS</w:t>
      </w:r>
    </w:p>
    <w:p w14:paraId="7ACE2AAC" w14:textId="77777777" w:rsidR="00725964" w:rsidRPr="009B6BD1" w:rsidRDefault="00725964" w:rsidP="009B6BD1">
      <w:pPr>
        <w:spacing w:line="480" w:lineRule="auto"/>
        <w:jc w:val="both"/>
        <w:rPr>
          <w:rFonts w:ascii="Times New Roman" w:hAnsi="Times New Roman" w:cs="Times New Roman"/>
          <w:b/>
          <w:bCs/>
          <w:sz w:val="28"/>
          <w:szCs w:val="28"/>
        </w:rPr>
      </w:pPr>
      <w:r w:rsidRPr="009B6BD1">
        <w:rPr>
          <w:rFonts w:ascii="Times New Roman" w:hAnsi="Times New Roman" w:cs="Times New Roman"/>
          <w:sz w:val="24"/>
          <w:szCs w:val="24"/>
        </w:rPr>
        <w:lastRenderedPageBreak/>
        <w:t>There are various software development life cycle models defined and designed which are</w:t>
      </w:r>
    </w:p>
    <w:p w14:paraId="52480FE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followed during the software development process but the waterfall model is chosen for this project.</w:t>
      </w:r>
    </w:p>
    <w:p w14:paraId="31960D45"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sz w:val="28"/>
          <w:szCs w:val="28"/>
        </w:rPr>
        <w:t xml:space="preserve">II. 4.1 </w:t>
      </w:r>
      <w:r w:rsidRPr="009B6BD1">
        <w:rPr>
          <w:rFonts w:ascii="Times New Roman" w:hAnsi="Times New Roman" w:cs="Times New Roman"/>
          <w:b/>
          <w:bCs/>
          <w:i/>
          <w:iCs/>
          <w:sz w:val="28"/>
          <w:szCs w:val="28"/>
        </w:rPr>
        <w:t>Waterfall model</w:t>
      </w:r>
    </w:p>
    <w:p w14:paraId="6487E46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Waterfall approach was the first SDLC model to be used widely in software engineering to</w:t>
      </w:r>
    </w:p>
    <w:p w14:paraId="4C536465" w14:textId="1F9BD8D1" w:rsidR="00725964" w:rsidRPr="009B6BD1" w:rsidRDefault="008E2182"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noProof/>
          <w:sz w:val="24"/>
          <w:szCs w:val="24"/>
        </w:rPr>
        <w:drawing>
          <wp:anchor distT="0" distB="0" distL="114300" distR="114300" simplePos="0" relativeHeight="251659264" behindDoc="1" locked="0" layoutInCell="1" allowOverlap="1" wp14:anchorId="75E27831" wp14:editId="6F02583B">
            <wp:simplePos x="0" y="0"/>
            <wp:positionH relativeFrom="column">
              <wp:posOffset>-143207</wp:posOffset>
            </wp:positionH>
            <wp:positionV relativeFrom="paragraph">
              <wp:posOffset>886819</wp:posOffset>
            </wp:positionV>
            <wp:extent cx="5251858" cy="2657475"/>
            <wp:effectExtent l="0" t="0" r="635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terfall.JPG"/>
                    <pic:cNvPicPr/>
                  </pic:nvPicPr>
                  <pic:blipFill>
                    <a:blip r:embed="rId74">
                      <a:extLst>
                        <a:ext uri="{28A0092B-C50C-407E-A947-70E740481C1C}">
                          <a14:useLocalDpi xmlns:a14="http://schemas.microsoft.com/office/drawing/2010/main" val="0"/>
                        </a:ext>
                      </a:extLst>
                    </a:blip>
                    <a:stretch>
                      <a:fillRect/>
                    </a:stretch>
                  </pic:blipFill>
                  <pic:spPr>
                    <a:xfrm>
                      <a:off x="0" y="0"/>
                      <a:ext cx="5251858" cy="2657475"/>
                    </a:xfrm>
                    <a:prstGeom prst="rect">
                      <a:avLst/>
                    </a:prstGeom>
                  </pic:spPr>
                </pic:pic>
              </a:graphicData>
            </a:graphic>
            <wp14:sizeRelH relativeFrom="margin">
              <wp14:pctWidth>0</wp14:pctWidth>
            </wp14:sizeRelH>
            <wp14:sizeRelV relativeFrom="margin">
              <wp14:pctHeight>0</wp14:pctHeight>
            </wp14:sizeRelV>
          </wp:anchor>
        </w:drawing>
      </w:r>
      <w:r w:rsidR="00725964" w:rsidRPr="009B6BD1">
        <w:rPr>
          <w:rFonts w:ascii="Times New Roman" w:hAnsi="Times New Roman" w:cs="Times New Roman"/>
          <w:sz w:val="24"/>
          <w:szCs w:val="24"/>
        </w:rPr>
        <w:t>ensure success of the project. In this model approach, the whole process of software development is decided into separate phases and the outcome of one phase acts as the input for the next phase sequentially.</w:t>
      </w:r>
    </w:p>
    <w:p w14:paraId="363F4A03" w14:textId="490B5A03"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p>
    <w:p w14:paraId="35072E55" w14:textId="3E7813C9"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p>
    <w:p w14:paraId="6F89332A"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p>
    <w:p w14:paraId="7D7CCC9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p>
    <w:p w14:paraId="2FD42E25" w14:textId="77777777" w:rsidR="009523B4" w:rsidRPr="009B6BD1" w:rsidRDefault="009523B4" w:rsidP="009B6BD1">
      <w:pPr>
        <w:autoSpaceDE w:val="0"/>
        <w:autoSpaceDN w:val="0"/>
        <w:adjustRightInd w:val="0"/>
        <w:spacing w:after="0" w:line="480" w:lineRule="auto"/>
        <w:jc w:val="both"/>
        <w:rPr>
          <w:rFonts w:ascii="Times New Roman" w:hAnsi="Times New Roman" w:cs="Times New Roman"/>
          <w:b/>
          <w:bCs/>
          <w:sz w:val="24"/>
          <w:szCs w:val="24"/>
        </w:rPr>
      </w:pPr>
    </w:p>
    <w:p w14:paraId="79FB197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2. Waterfall model</w:t>
      </w:r>
    </w:p>
    <w:p w14:paraId="310D6DE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i/>
          <w:iCs/>
          <w:sz w:val="24"/>
          <w:szCs w:val="24"/>
        </w:rPr>
      </w:pPr>
      <w:r w:rsidRPr="009B6BD1">
        <w:rPr>
          <w:rFonts w:ascii="Times New Roman" w:hAnsi="Times New Roman" w:cs="Times New Roman"/>
          <w:i/>
          <w:iCs/>
          <w:sz w:val="24"/>
          <w:szCs w:val="24"/>
        </w:rPr>
        <w:t>Source: From Tutorialspoint.com</w:t>
      </w:r>
    </w:p>
    <w:p w14:paraId="6B3F332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i/>
          <w:iCs/>
          <w:sz w:val="24"/>
          <w:szCs w:val="24"/>
        </w:rPr>
      </w:pPr>
      <w:r w:rsidRPr="009B6BD1">
        <w:rPr>
          <w:rFonts w:ascii="Times New Roman" w:hAnsi="Times New Roman" w:cs="Times New Roman"/>
          <w:sz w:val="24"/>
          <w:szCs w:val="24"/>
        </w:rPr>
        <w:t>The sequential phases in Waterfall model are</w:t>
      </w:r>
      <w:r w:rsidRPr="009B6BD1">
        <w:rPr>
          <w:rFonts w:ascii="Times New Roman" w:hAnsi="Times New Roman" w:cs="Times New Roman"/>
          <w:i/>
          <w:iCs/>
          <w:sz w:val="24"/>
          <w:szCs w:val="24"/>
        </w:rPr>
        <w:t>:</w:t>
      </w:r>
    </w:p>
    <w:p w14:paraId="729B3EE1"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Requirement Gathering and analysis</w:t>
      </w:r>
      <w:r w:rsidRPr="009B6BD1">
        <w:rPr>
          <w:rFonts w:ascii="Times New Roman" w:hAnsi="Times New Roman" w:cs="Times New Roman"/>
          <w:sz w:val="24"/>
          <w:szCs w:val="24"/>
        </w:rPr>
        <w:t>: All possible requirements of the system to be</w:t>
      </w:r>
    </w:p>
    <w:p w14:paraId="48C82F8E"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developed are captured in this phase and documented in a requirement specification</w:t>
      </w:r>
    </w:p>
    <w:p w14:paraId="42D5312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document;</w:t>
      </w:r>
    </w:p>
    <w:p w14:paraId="07CA90F7"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System Design</w:t>
      </w:r>
      <w:r w:rsidRPr="009B6BD1">
        <w:rPr>
          <w:rFonts w:ascii="Times New Roman" w:hAnsi="Times New Roman" w:cs="Times New Roman"/>
          <w:sz w:val="24"/>
          <w:szCs w:val="24"/>
        </w:rPr>
        <w:t>: The requirement specifications from first phase are studied in this phase and the system design is prepared. This system design helps in specifying hardware and system requirements and helps in defining the overall system architecture;</w:t>
      </w:r>
    </w:p>
    <w:p w14:paraId="0127FC45"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Implementation</w:t>
      </w:r>
      <w:r w:rsidRPr="009B6BD1">
        <w:rPr>
          <w:rFonts w:ascii="Times New Roman" w:hAnsi="Times New Roman" w:cs="Times New Roman"/>
          <w:sz w:val="24"/>
          <w:szCs w:val="24"/>
        </w:rPr>
        <w:t>: With inputs from the system design, the system is first developed in</w:t>
      </w:r>
    </w:p>
    <w:p w14:paraId="7605A0CE"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lastRenderedPageBreak/>
        <w:t>small programs called units, which are integrated in the next phase. Each unit is</w:t>
      </w:r>
    </w:p>
    <w:p w14:paraId="50F6F273"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developed and tested for its functionality, which is referred to as Unit Testing;</w:t>
      </w:r>
    </w:p>
    <w:p w14:paraId="2CC015A6"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Integration and Testing</w:t>
      </w:r>
      <w:r w:rsidRPr="009B6BD1">
        <w:rPr>
          <w:rFonts w:ascii="Times New Roman" w:hAnsi="Times New Roman" w:cs="Times New Roman"/>
          <w:sz w:val="24"/>
          <w:szCs w:val="24"/>
        </w:rPr>
        <w:t>: All the units developed in the implementation phase are</w:t>
      </w:r>
    </w:p>
    <w:p w14:paraId="600B3C0C"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integrated into a system after testing of each unit. Post integration the entire system is</w:t>
      </w:r>
    </w:p>
    <w:p w14:paraId="2A0B81C9"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tested for any faults and failures;</w:t>
      </w:r>
    </w:p>
    <w:p w14:paraId="167EC54D"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Deployment of system</w:t>
      </w:r>
      <w:r w:rsidRPr="009B6BD1">
        <w:rPr>
          <w:rFonts w:ascii="Times New Roman" w:hAnsi="Times New Roman" w:cs="Times New Roman"/>
          <w:sz w:val="24"/>
          <w:szCs w:val="24"/>
        </w:rPr>
        <w:t>: Once the functional and non-functional testing is done; the</w:t>
      </w:r>
    </w:p>
    <w:p w14:paraId="1863E72D"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product is deployed in the customer environment or released into the market;</w:t>
      </w:r>
    </w:p>
    <w:p w14:paraId="4BA878C5"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Maintenance</w:t>
      </w:r>
      <w:r w:rsidRPr="009B6BD1">
        <w:rPr>
          <w:rFonts w:ascii="Times New Roman" w:hAnsi="Times New Roman" w:cs="Times New Roman"/>
          <w:sz w:val="24"/>
          <w:szCs w:val="24"/>
        </w:rPr>
        <w:t>: There are some issues which come up in the client environment. To fix</w:t>
      </w:r>
    </w:p>
    <w:p w14:paraId="192E0C17" w14:textId="77777777" w:rsidR="00725964" w:rsidRPr="009B6BD1" w:rsidRDefault="00725964" w:rsidP="009B6BD1">
      <w:pPr>
        <w:autoSpaceDE w:val="0"/>
        <w:autoSpaceDN w:val="0"/>
        <w:adjustRightInd w:val="0"/>
        <w:spacing w:after="0" w:line="480" w:lineRule="auto"/>
        <w:ind w:left="720"/>
        <w:jc w:val="both"/>
        <w:rPr>
          <w:rFonts w:ascii="Times New Roman" w:hAnsi="Times New Roman" w:cs="Times New Roman"/>
          <w:sz w:val="24"/>
          <w:szCs w:val="24"/>
        </w:rPr>
      </w:pPr>
      <w:r w:rsidRPr="009B6BD1">
        <w:rPr>
          <w:rFonts w:ascii="Times New Roman" w:hAnsi="Times New Roman" w:cs="Times New Roman"/>
          <w:sz w:val="24"/>
          <w:szCs w:val="24"/>
        </w:rPr>
        <w:t>those issues, patches are released. Also, to enhance the product some better versions are released. Maintenance is done to deliver these changes in the customer environment.</w:t>
      </w:r>
    </w:p>
    <w:p w14:paraId="4A9B7134" w14:textId="77777777" w:rsidR="00167CE4" w:rsidRDefault="00167CE4" w:rsidP="009B6BD1">
      <w:pPr>
        <w:autoSpaceDE w:val="0"/>
        <w:autoSpaceDN w:val="0"/>
        <w:adjustRightInd w:val="0"/>
        <w:spacing w:after="0" w:line="480" w:lineRule="auto"/>
        <w:jc w:val="both"/>
        <w:rPr>
          <w:rFonts w:ascii="Times New Roman" w:hAnsi="Times New Roman" w:cs="Times New Roman"/>
          <w:b/>
          <w:bCs/>
          <w:sz w:val="28"/>
          <w:szCs w:val="28"/>
        </w:rPr>
      </w:pPr>
    </w:p>
    <w:p w14:paraId="16927EC3" w14:textId="2E4FE89C"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Waterfall model advantages</w:t>
      </w:r>
    </w:p>
    <w:p w14:paraId="0D15BF5B" w14:textId="77777777" w:rsidR="00725964" w:rsidRPr="009B6BD1" w:rsidRDefault="00725964" w:rsidP="009B6BD1">
      <w:pPr>
        <w:pStyle w:val="ListParagraph"/>
        <w:numPr>
          <w:ilvl w:val="0"/>
          <w:numId w:val="25"/>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Simple and easy to understand and use;</w:t>
      </w:r>
    </w:p>
    <w:p w14:paraId="165AC899" w14:textId="77777777" w:rsidR="00725964" w:rsidRPr="009B6BD1" w:rsidRDefault="00725964" w:rsidP="009B6BD1">
      <w:pPr>
        <w:pStyle w:val="ListParagraph"/>
        <w:numPr>
          <w:ilvl w:val="0"/>
          <w:numId w:val="25"/>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Easy to manage due to the rigidity of the model. Each phase has specific deliverables</w:t>
      </w:r>
    </w:p>
    <w:p w14:paraId="33CE5473"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and a review process;</w:t>
      </w:r>
    </w:p>
    <w:p w14:paraId="0D8A8278"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Phases are processed and completed one at a time;</w:t>
      </w:r>
    </w:p>
    <w:p w14:paraId="15BBDC09"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Works well for smaller projects where requirements are very well understood;</w:t>
      </w:r>
    </w:p>
    <w:p w14:paraId="62F4FFB6"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Clearly defined stages;</w:t>
      </w:r>
    </w:p>
    <w:p w14:paraId="6C02DD07"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Well understood milestones;</w:t>
      </w:r>
    </w:p>
    <w:p w14:paraId="44E655AC"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Easy to arrange tasks;</w:t>
      </w:r>
    </w:p>
    <w:p w14:paraId="53717256"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Process and results are well documented.</w:t>
      </w:r>
    </w:p>
    <w:p w14:paraId="423C38B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32"/>
          <w:szCs w:val="32"/>
        </w:rPr>
      </w:pPr>
    </w:p>
    <w:p w14:paraId="1B57A3E9" w14:textId="77777777" w:rsidR="00725964" w:rsidRPr="009B6BD1" w:rsidRDefault="00725964" w:rsidP="009B6BD1">
      <w:pPr>
        <w:spacing w:line="480" w:lineRule="auto"/>
        <w:rPr>
          <w:rFonts w:ascii="Times New Roman" w:hAnsi="Times New Roman" w:cs="Times New Roman"/>
        </w:rPr>
      </w:pPr>
    </w:p>
    <w:p w14:paraId="1E3109A2" w14:textId="002F8765" w:rsidR="009C135D" w:rsidRDefault="009C135D" w:rsidP="009B6BD1">
      <w:pPr>
        <w:keepNext/>
        <w:keepLines/>
        <w:spacing w:before="400" w:after="40" w:line="480" w:lineRule="auto"/>
        <w:rPr>
          <w:rFonts w:ascii="Times New Roman" w:eastAsia="Calibri Light" w:hAnsi="Times New Roman" w:cs="Times New Roman"/>
          <w:b/>
          <w:color w:val="1F4E79"/>
          <w:sz w:val="24"/>
          <w:szCs w:val="32"/>
        </w:rPr>
      </w:pPr>
    </w:p>
    <w:p w14:paraId="18C2B1E6" w14:textId="030707F8" w:rsidR="009C135D" w:rsidRDefault="009C135D" w:rsidP="009B6BD1">
      <w:pPr>
        <w:keepNext/>
        <w:keepLines/>
        <w:spacing w:before="400" w:after="40" w:line="480" w:lineRule="auto"/>
        <w:rPr>
          <w:rFonts w:ascii="Times New Roman" w:eastAsia="Calibri Light" w:hAnsi="Times New Roman" w:cs="Times New Roman"/>
          <w:b/>
          <w:color w:val="1F4E79"/>
          <w:sz w:val="24"/>
          <w:szCs w:val="32"/>
        </w:rPr>
      </w:pPr>
    </w:p>
    <w:p w14:paraId="3FC9730F" w14:textId="77777777" w:rsidR="00167CE4" w:rsidRDefault="00167CE4" w:rsidP="009B6BD1">
      <w:pPr>
        <w:keepNext/>
        <w:keepLines/>
        <w:spacing w:before="400" w:after="40" w:line="480" w:lineRule="auto"/>
        <w:rPr>
          <w:rFonts w:ascii="Times New Roman" w:eastAsia="Calibri Light" w:hAnsi="Times New Roman" w:cs="Times New Roman"/>
          <w:b/>
          <w:color w:val="1F4E79"/>
          <w:sz w:val="32"/>
          <w:szCs w:val="32"/>
        </w:rPr>
      </w:pPr>
    </w:p>
    <w:p w14:paraId="4C28B7FD" w14:textId="0FDCA19F" w:rsidR="000D6FB9" w:rsidRPr="00B61948" w:rsidRDefault="00056D37" w:rsidP="009B6BD1">
      <w:pPr>
        <w:keepNext/>
        <w:keepLines/>
        <w:spacing w:before="400" w:after="40" w:line="480" w:lineRule="auto"/>
        <w:rPr>
          <w:rFonts w:ascii="Times New Roman" w:eastAsia="Calibri Light" w:hAnsi="Times New Roman" w:cs="Times New Roman"/>
          <w:b/>
          <w:color w:val="1F4E79"/>
          <w:sz w:val="32"/>
          <w:szCs w:val="32"/>
        </w:rPr>
      </w:pPr>
      <w:r w:rsidRPr="00B61948">
        <w:rPr>
          <w:rFonts w:ascii="Times New Roman" w:eastAsia="Calibri Light" w:hAnsi="Times New Roman" w:cs="Times New Roman"/>
          <w:b/>
          <w:color w:val="1F4E79"/>
          <w:sz w:val="32"/>
          <w:szCs w:val="32"/>
        </w:rPr>
        <w:t>CHAP 3. SYSTEM ANALYSIS AND DESIGN</w:t>
      </w:r>
    </w:p>
    <w:p w14:paraId="51274485" w14:textId="77777777" w:rsidR="00B61948" w:rsidRDefault="00056D37" w:rsidP="00B61948">
      <w:pPr>
        <w:keepNext/>
        <w:keepLines/>
        <w:spacing w:before="40" w:after="240" w:line="480" w:lineRule="auto"/>
        <w:rPr>
          <w:rFonts w:ascii="Times New Roman" w:eastAsia="Calibri Light" w:hAnsi="Times New Roman" w:cs="Times New Roman"/>
          <w:b/>
          <w:color w:val="2E74B5"/>
          <w:sz w:val="28"/>
          <w:szCs w:val="28"/>
        </w:rPr>
      </w:pPr>
      <w:r w:rsidRPr="00B61948">
        <w:rPr>
          <w:rFonts w:ascii="Times New Roman" w:eastAsia="Calibri Light" w:hAnsi="Times New Roman" w:cs="Times New Roman"/>
          <w:b/>
          <w:color w:val="2E74B5"/>
          <w:sz w:val="28"/>
          <w:szCs w:val="28"/>
        </w:rPr>
        <w:t>3.1 INTRODUCTION</w:t>
      </w:r>
    </w:p>
    <w:p w14:paraId="6A7C7376" w14:textId="77777777" w:rsidR="000D6FB9" w:rsidRPr="00B61948" w:rsidRDefault="00056D37" w:rsidP="00B61948">
      <w:pPr>
        <w:keepNext/>
        <w:keepLines/>
        <w:spacing w:before="40" w:after="240" w:line="480" w:lineRule="auto"/>
        <w:rPr>
          <w:rFonts w:ascii="Times New Roman" w:eastAsia="Calibri Light" w:hAnsi="Times New Roman" w:cs="Times New Roman"/>
          <w:b/>
          <w:color w:val="2E74B5"/>
          <w:sz w:val="28"/>
          <w:szCs w:val="28"/>
        </w:rPr>
      </w:pPr>
      <w:r w:rsidRPr="009B6BD1">
        <w:rPr>
          <w:rFonts w:ascii="Times New Roman" w:eastAsia="Times New Roman" w:hAnsi="Times New Roman" w:cs="Times New Roman"/>
          <w:sz w:val="24"/>
        </w:rPr>
        <w:t xml:space="preserve">In this chapter, we will focus on the structure and the design of our project, which deals with Restoration church </w:t>
      </w:r>
      <w:r w:rsidR="007E03CE" w:rsidRPr="009B6BD1">
        <w:rPr>
          <w:rFonts w:ascii="Times New Roman" w:eastAsia="Times New Roman" w:hAnsi="Times New Roman" w:cs="Times New Roman"/>
          <w:sz w:val="24"/>
        </w:rPr>
        <w:t>Goma</w:t>
      </w:r>
      <w:r w:rsidRPr="009B6BD1">
        <w:rPr>
          <w:rFonts w:ascii="Times New Roman" w:eastAsia="Times New Roman" w:hAnsi="Times New Roman" w:cs="Times New Roman"/>
          <w:sz w:val="24"/>
        </w:rPr>
        <w:t>.</w:t>
      </w:r>
    </w:p>
    <w:p w14:paraId="43666B3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We will also be talking about the existing system of referencing or giving Christian news and information’s about restoration church in Goma city and showing some weaknesses of the existing system.</w:t>
      </w:r>
    </w:p>
    <w:p w14:paraId="4B2B94F6" w14:textId="0549C153"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After the analysis of the existing </w:t>
      </w:r>
      <w:r w:rsidR="00167CE4" w:rsidRPr="009B6BD1">
        <w:rPr>
          <w:rFonts w:ascii="Times New Roman" w:eastAsia="Times New Roman" w:hAnsi="Times New Roman" w:cs="Times New Roman"/>
          <w:sz w:val="24"/>
        </w:rPr>
        <w:t>system,</w:t>
      </w:r>
      <w:r w:rsidRPr="009B6BD1">
        <w:rPr>
          <w:rFonts w:ascii="Times New Roman" w:eastAsia="Times New Roman" w:hAnsi="Times New Roman" w:cs="Times New Roman"/>
          <w:sz w:val="24"/>
        </w:rPr>
        <w:t xml:space="preserve"> we will be giving some problems with that system and we will also give a proposed system and the comparison of the two systems. </w:t>
      </w:r>
    </w:p>
    <w:p w14:paraId="61FE90DC" w14:textId="77777777" w:rsidR="000D6FB9" w:rsidRPr="00040309" w:rsidRDefault="00056D37" w:rsidP="00040309">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3.2. ANALYSIS OF THE CURRENT SYSTEM</w:t>
      </w:r>
    </w:p>
    <w:p w14:paraId="7E082C8C"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3.2.1. INTRODUCTION</w:t>
      </w:r>
    </w:p>
    <w:p w14:paraId="1AA1F4E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In Goma city the first way to inform Christians is to communicate it in church, is to run through church or to display the </w:t>
      </w:r>
      <w:r w:rsidR="007E03CE" w:rsidRPr="009B6BD1">
        <w:rPr>
          <w:rFonts w:ascii="Times New Roman" w:eastAsia="Times New Roman" w:hAnsi="Times New Roman" w:cs="Times New Roman"/>
          <w:sz w:val="24"/>
        </w:rPr>
        <w:t>information’s</w:t>
      </w:r>
      <w:r w:rsidRPr="009B6BD1">
        <w:rPr>
          <w:rFonts w:ascii="Times New Roman" w:eastAsia="Times New Roman" w:hAnsi="Times New Roman" w:cs="Times New Roman"/>
          <w:sz w:val="24"/>
        </w:rPr>
        <w:t xml:space="preserve"> in church, and until now there is no website or page that can display information about the restoration church. </w:t>
      </w:r>
    </w:p>
    <w:p w14:paraId="523C9662"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second way is too close to us, is about applications to notify all Christian’s users of the systems about new program and the program of the church.</w:t>
      </w:r>
    </w:p>
    <w:p w14:paraId="79621958" w14:textId="77777777" w:rsidR="000D6FB9" w:rsidRPr="009B6BD1" w:rsidRDefault="00056D37" w:rsidP="009B6BD1">
      <w:pPr>
        <w:spacing w:before="240"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3.2.2. PROBLEM OF THE CURRENT SYSTEM  </w:t>
      </w:r>
    </w:p>
    <w:p w14:paraId="43734CD0"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Let us break down some problem with the existing system:</w:t>
      </w:r>
    </w:p>
    <w:p w14:paraId="3956AD8A"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 xml:space="preserve">1. Many </w:t>
      </w:r>
      <w:proofErr w:type="gramStart"/>
      <w:r w:rsidRPr="009B6BD1">
        <w:rPr>
          <w:rFonts w:ascii="Times New Roman" w:eastAsia="Times New Roman" w:hAnsi="Times New Roman" w:cs="Times New Roman"/>
          <w:b/>
          <w:sz w:val="24"/>
        </w:rPr>
        <w:t>church</w:t>
      </w:r>
      <w:proofErr w:type="gramEnd"/>
      <w:r w:rsidRPr="009B6BD1">
        <w:rPr>
          <w:rFonts w:ascii="Times New Roman" w:eastAsia="Times New Roman" w:hAnsi="Times New Roman" w:cs="Times New Roman"/>
          <w:b/>
          <w:sz w:val="24"/>
        </w:rPr>
        <w:t xml:space="preserve"> do not have online page</w:t>
      </w:r>
      <w:r w:rsidRPr="009B6BD1">
        <w:rPr>
          <w:rFonts w:ascii="Times New Roman" w:eastAsia="Times New Roman" w:hAnsi="Times New Roman" w:cs="Times New Roman"/>
          <w:sz w:val="24"/>
        </w:rPr>
        <w:t>.</w:t>
      </w:r>
    </w:p>
    <w:p w14:paraId="4D4C6923"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w:t>
      </w:r>
      <w:proofErr w:type="gramStart"/>
      <w:r w:rsidRPr="009B6BD1">
        <w:rPr>
          <w:rFonts w:ascii="Times New Roman" w:eastAsia="Times New Roman" w:hAnsi="Times New Roman" w:cs="Times New Roman"/>
          <w:sz w:val="24"/>
        </w:rPr>
        <w:t>church</w:t>
      </w:r>
      <w:proofErr w:type="gramEnd"/>
      <w:r w:rsidRPr="009B6BD1">
        <w:rPr>
          <w:rFonts w:ascii="Times New Roman" w:eastAsia="Times New Roman" w:hAnsi="Times New Roman" w:cs="Times New Roman"/>
          <w:sz w:val="24"/>
        </w:rPr>
        <w:t xml:space="preserve"> in Goma city don’t have </w:t>
      </w:r>
      <w:r w:rsidR="007E03CE" w:rsidRPr="009B6BD1">
        <w:rPr>
          <w:rFonts w:ascii="Times New Roman" w:eastAsia="Times New Roman" w:hAnsi="Times New Roman" w:cs="Times New Roman"/>
          <w:sz w:val="24"/>
        </w:rPr>
        <w:t>a platform</w:t>
      </w:r>
      <w:r w:rsidRPr="009B6BD1">
        <w:rPr>
          <w:rFonts w:ascii="Times New Roman" w:eastAsia="Times New Roman" w:hAnsi="Times New Roman" w:cs="Times New Roman"/>
          <w:sz w:val="24"/>
        </w:rPr>
        <w:t xml:space="preserve"> to inform the Christians the only way they have is to print some flyers and distribute them in church or to put them in billboard on the way.</w:t>
      </w:r>
    </w:p>
    <w:p w14:paraId="076A5409"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 Many Church with good services (the word of god) still not </w:t>
      </w:r>
      <w:r w:rsidR="007E03CE" w:rsidRPr="009B6BD1">
        <w:rPr>
          <w:rFonts w:ascii="Times New Roman" w:eastAsia="Times New Roman" w:hAnsi="Times New Roman" w:cs="Times New Roman"/>
          <w:b/>
          <w:sz w:val="24"/>
        </w:rPr>
        <w:t>benefit</w:t>
      </w:r>
      <w:r w:rsidRPr="009B6BD1">
        <w:rPr>
          <w:rFonts w:ascii="Times New Roman" w:eastAsia="Times New Roman" w:hAnsi="Times New Roman" w:cs="Times New Roman"/>
          <w:b/>
          <w:sz w:val="24"/>
        </w:rPr>
        <w:t xml:space="preserve"> to the Christian because of lack of connection with Christians.</w:t>
      </w:r>
    </w:p>
    <w:p w14:paraId="15269B77"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Some running church in the city are providing good services (the word of god) but still unknown because of the lack of interaction between them and the Christians in need of the services (the word of god).</w:t>
      </w:r>
    </w:p>
    <w:p w14:paraId="0526CE92"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3. Strangers and tourists have nowhere they can find a substantial platform of running businesses of each wanted service. </w:t>
      </w:r>
    </w:p>
    <w:p w14:paraId="3CCF5C3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of tourists and strangers have a big challenge for finding wanted services because the existing systems just display only one category of businesses.  </w:t>
      </w:r>
    </w:p>
    <w:p w14:paraId="7A111453"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lastRenderedPageBreak/>
        <w:t xml:space="preserve">3.3 ANALYSIS OF THE PROPOSED SYSTEM </w:t>
      </w:r>
    </w:p>
    <w:p w14:paraId="7C45A165"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3.3.1 Introduction</w:t>
      </w:r>
    </w:p>
    <w:p w14:paraId="164D999A" w14:textId="77777777" w:rsidR="000D6FB9" w:rsidRPr="009B6BD1" w:rsidRDefault="00056D37" w:rsidP="009B6BD1">
      <w:pPr>
        <w:spacing w:line="480" w:lineRule="auto"/>
        <w:rPr>
          <w:rFonts w:ascii="Times New Roman" w:eastAsia="Times New Roman" w:hAnsi="Times New Roman" w:cs="Times New Roman"/>
          <w:sz w:val="24"/>
        </w:rPr>
      </w:pPr>
      <w:r w:rsidRPr="009B6BD1">
        <w:rPr>
          <w:rFonts w:ascii="Times New Roman" w:eastAsia="Times New Roman" w:hAnsi="Times New Roman" w:cs="Times New Roman"/>
          <w:sz w:val="24"/>
        </w:rPr>
        <w:t xml:space="preserve">Our proposed system is named “ANALYSIS, DESIGN AND IMPLEMENTATION OF RESTAURATION CHURCH INFORMATIONS SYSTEM” which is a system implemented in order to informs Christians about the church programs to be as the first way of interaction between the church and the Christians. In this part of the </w:t>
      </w:r>
      <w:proofErr w:type="gramStart"/>
      <w:r w:rsidRPr="009B6BD1">
        <w:rPr>
          <w:rFonts w:ascii="Times New Roman" w:eastAsia="Times New Roman" w:hAnsi="Times New Roman" w:cs="Times New Roman"/>
          <w:sz w:val="24"/>
        </w:rPr>
        <w:t>project</w:t>
      </w:r>
      <w:proofErr w:type="gramEnd"/>
      <w:r w:rsidRPr="009B6BD1">
        <w:rPr>
          <w:rFonts w:ascii="Times New Roman" w:eastAsia="Times New Roman" w:hAnsi="Times New Roman" w:cs="Times New Roman"/>
          <w:sz w:val="24"/>
        </w:rPr>
        <w:t xml:space="preserve"> we will be showing the structure of our work and we will also show how it answered to the problem of informed the Christians across the city. </w:t>
      </w:r>
    </w:p>
    <w:p w14:paraId="3A0A70CD"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3.3.2 Benefits of the proposed system over the existing system</w:t>
      </w:r>
    </w:p>
    <w:p w14:paraId="3D9649BB"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1. Creating a common browser for running businesses</w:t>
      </w:r>
      <w:r w:rsidRPr="009B6BD1">
        <w:rPr>
          <w:rFonts w:ascii="Times New Roman" w:eastAsia="Times New Roman" w:hAnsi="Times New Roman" w:cs="Times New Roman"/>
          <w:sz w:val="24"/>
        </w:rPr>
        <w:t>.</w:t>
      </w:r>
    </w:p>
    <w:p w14:paraId="49975BEE"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Among the aims of our work, this fact is also important: Finding all wanted businesses in one place. Goma business browser will be </w:t>
      </w:r>
      <w:r w:rsidR="00812297" w:rsidRPr="009B6BD1">
        <w:rPr>
          <w:rFonts w:ascii="Times New Roman" w:eastAsia="Times New Roman" w:hAnsi="Times New Roman" w:cs="Times New Roman"/>
          <w:sz w:val="24"/>
        </w:rPr>
        <w:t>having</w:t>
      </w:r>
      <w:r w:rsidRPr="009B6BD1">
        <w:rPr>
          <w:rFonts w:ascii="Times New Roman" w:eastAsia="Times New Roman" w:hAnsi="Times New Roman" w:cs="Times New Roman"/>
          <w:sz w:val="24"/>
        </w:rPr>
        <w:t xml:space="preserve"> as a general website where every business location () is available.</w:t>
      </w:r>
    </w:p>
    <w:p w14:paraId="4EAEA0DD"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w:t>
      </w:r>
      <w:r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b/>
          <w:sz w:val="24"/>
        </w:rPr>
        <w:t>Providing a business browser which covers many categories.</w:t>
      </w:r>
    </w:p>
    <w:p w14:paraId="1C5E0B3D"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As we have shown above the existing applications don’t have many categories of businesses included, but in this proposed system we have tried to merge different categories in order to get a very large business browser.</w:t>
      </w:r>
    </w:p>
    <w:p w14:paraId="5EE1EB8A"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 Providing updated information of the registered business.</w:t>
      </w:r>
    </w:p>
    <w:p w14:paraId="1C15F8CF"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matter is not only giving information of different businesses, but also to freq</w:t>
      </w:r>
      <w:r w:rsidR="008E0BF8" w:rsidRPr="009B6BD1">
        <w:rPr>
          <w:rFonts w:ascii="Times New Roman" w:eastAsia="Times New Roman" w:hAnsi="Times New Roman" w:cs="Times New Roman"/>
          <w:sz w:val="24"/>
        </w:rPr>
        <w:t>uently update this information</w:t>
      </w:r>
      <w:r w:rsidRPr="009B6BD1">
        <w:rPr>
          <w:rFonts w:ascii="Times New Roman" w:eastAsia="Times New Roman" w:hAnsi="Times New Roman" w:cs="Times New Roman"/>
          <w:sz w:val="24"/>
        </w:rPr>
        <w:t xml:space="preserve"> in order to do something more significant.   </w:t>
      </w:r>
    </w:p>
    <w:p w14:paraId="11F6D15A"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28"/>
        </w:rPr>
      </w:pPr>
      <w:r w:rsidRPr="009B6BD1">
        <w:rPr>
          <w:rFonts w:ascii="Times New Roman" w:eastAsia="Calibri Light" w:hAnsi="Times New Roman" w:cs="Times New Roman"/>
          <w:b/>
          <w:color w:val="2E74B5"/>
          <w:sz w:val="28"/>
        </w:rPr>
        <w:lastRenderedPageBreak/>
        <w:t>3.4. METHODOLOGICAL APPROACH</w:t>
      </w:r>
    </w:p>
    <w:p w14:paraId="44CA2D5B" w14:textId="77777777" w:rsidR="000D6FB9" w:rsidRPr="009B6BD1" w:rsidRDefault="00056D37" w:rsidP="009B6BD1">
      <w:pPr>
        <w:spacing w:before="24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Methodology is a formal development process that defines a set of activities, methods, practices,</w:t>
      </w:r>
    </w:p>
    <w:p w14:paraId="1B3AD6B9"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deliverables and automated tools that are used by developers and projects managers to</w:t>
      </w:r>
    </w:p>
    <w:p w14:paraId="7891D941" w14:textId="444EC9CC"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implement and maintain information systems.</w:t>
      </w:r>
    </w:p>
    <w:p w14:paraId="0E488B53"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3.4.1 Structured system analysis and design</w:t>
      </w:r>
    </w:p>
    <w:p w14:paraId="1015BA9C" w14:textId="77777777" w:rsidR="008E0BF8"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Structured systems analysis and design methodology (SSADM) is a set of standards for systems analysis and application design that uses a formal methodical approach to the analysis and design of information systems. SSADM follows the waterfall life cycle model starting from the feasibility study to the physical design stage of development. One of the main features of SSADM is the intensive user involvement in the requirements analysis stage.</w:t>
      </w:r>
    </w:p>
    <w:p w14:paraId="2CA4A2C7"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3.4.2 Data collection techniques</w:t>
      </w:r>
    </w:p>
    <w:p w14:paraId="4305774C"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order to achieve the success of this work, we have used some techniques which help us to achieve the aim of this dissertation.</w:t>
      </w:r>
    </w:p>
    <w:p w14:paraId="43BE71A1"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The techniques used are “Documentation”, “interview” and “observation”.</w:t>
      </w:r>
    </w:p>
    <w:p w14:paraId="7C1A1137" w14:textId="77777777" w:rsidR="000D6FB9" w:rsidRPr="009B6BD1" w:rsidRDefault="00056D37" w:rsidP="009B6BD1">
      <w:pPr>
        <w:numPr>
          <w:ilvl w:val="0"/>
          <w:numId w:val="14"/>
        </w:numPr>
        <w:spacing w:after="200" w:line="48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Documentation technique</w:t>
      </w:r>
    </w:p>
    <w:p w14:paraId="0F13621F"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technique allow</w:t>
      </w:r>
      <w:r w:rsidR="008E0BF8" w:rsidRPr="009B6BD1">
        <w:rPr>
          <w:rFonts w:ascii="Times New Roman" w:eastAsia="Times New Roman" w:hAnsi="Times New Roman" w:cs="Times New Roman"/>
          <w:sz w:val="24"/>
        </w:rPr>
        <w:t>s</w:t>
      </w:r>
      <w:r w:rsidRPr="009B6BD1">
        <w:rPr>
          <w:rFonts w:ascii="Times New Roman" w:eastAsia="Times New Roman" w:hAnsi="Times New Roman" w:cs="Times New Roman"/>
          <w:sz w:val="24"/>
        </w:rPr>
        <w:t xml:space="preserve"> the researcher to consult books, memories, class notes and search some documents on internet that are related to his work.</w:t>
      </w:r>
    </w:p>
    <w:p w14:paraId="75A7EB8B" w14:textId="77777777" w:rsidR="000D6FB9" w:rsidRPr="009B6BD1" w:rsidRDefault="00056D37" w:rsidP="009B6BD1">
      <w:pPr>
        <w:numPr>
          <w:ilvl w:val="0"/>
          <w:numId w:val="15"/>
        </w:numPr>
        <w:spacing w:after="200" w:line="48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Interview</w:t>
      </w:r>
    </w:p>
    <w:p w14:paraId="46041ABF"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In this research the interview technique has been used as data collection technique, it consisted of the conversation between the researcher and the person holding some key information.</w:t>
      </w:r>
    </w:p>
    <w:p w14:paraId="2682F6EB" w14:textId="77777777" w:rsidR="000D6FB9" w:rsidRPr="009B6BD1" w:rsidRDefault="00056D37" w:rsidP="009B6BD1">
      <w:pPr>
        <w:numPr>
          <w:ilvl w:val="0"/>
          <w:numId w:val="16"/>
        </w:numPr>
        <w:spacing w:after="200" w:line="48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Observation</w:t>
      </w:r>
    </w:p>
    <w:p w14:paraId="09474D92"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Observation is a systematic data collection approach. Researchers use all of their senses to examine people in natural settings or naturally occurring situations.</w:t>
      </w:r>
    </w:p>
    <w:p w14:paraId="0F77965C" w14:textId="77777777" w:rsidR="000D6FB9" w:rsidRPr="009B6BD1" w:rsidRDefault="000D6FB9" w:rsidP="009B6BD1">
      <w:pPr>
        <w:spacing w:line="480" w:lineRule="auto"/>
        <w:jc w:val="both"/>
        <w:rPr>
          <w:rFonts w:ascii="Times New Roman" w:eastAsia="Times New Roman" w:hAnsi="Times New Roman" w:cs="Times New Roman"/>
          <w:b/>
          <w:sz w:val="24"/>
        </w:rPr>
      </w:pPr>
    </w:p>
    <w:p w14:paraId="79D0035C"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3.4.2. Software Development Process Model</w:t>
      </w:r>
    </w:p>
    <w:p w14:paraId="3C1DEC9D" w14:textId="1A2B1D12"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development models are the various processes or methodologies that are being selected for</w:t>
      </w:r>
      <w:r w:rsidR="008E0BF8"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sz w:val="24"/>
        </w:rPr>
        <w:t xml:space="preserve">the development of the project depending on the project’s name objectives. Many </w:t>
      </w:r>
      <w:r w:rsidR="00167CE4" w:rsidRPr="009B6BD1">
        <w:rPr>
          <w:rFonts w:ascii="Times New Roman" w:eastAsia="Times New Roman" w:hAnsi="Times New Roman" w:cs="Times New Roman"/>
          <w:sz w:val="24"/>
        </w:rPr>
        <w:t>developments</w:t>
      </w:r>
      <w:r w:rsidRPr="009B6BD1">
        <w:rPr>
          <w:rFonts w:ascii="Times New Roman" w:eastAsia="Times New Roman" w:hAnsi="Times New Roman" w:cs="Times New Roman"/>
          <w:sz w:val="24"/>
        </w:rPr>
        <w:t xml:space="preserve"> life cycle </w:t>
      </w:r>
      <w:r w:rsidR="00167CE4" w:rsidRPr="009B6BD1">
        <w:rPr>
          <w:rFonts w:ascii="Times New Roman" w:eastAsia="Times New Roman" w:hAnsi="Times New Roman" w:cs="Times New Roman"/>
          <w:sz w:val="24"/>
        </w:rPr>
        <w:t>has</w:t>
      </w:r>
      <w:r w:rsidRPr="009B6BD1">
        <w:rPr>
          <w:rFonts w:ascii="Times New Roman" w:eastAsia="Times New Roman" w:hAnsi="Times New Roman" w:cs="Times New Roman"/>
          <w:sz w:val="24"/>
        </w:rPr>
        <w:t xml:space="preserve"> been developed to allow people to reach different objectives. In our work we have used the waterfall model.</w:t>
      </w:r>
    </w:p>
    <w:p w14:paraId="630B172E"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3.5. System requirements</w:t>
      </w:r>
    </w:p>
    <w:p w14:paraId="3B8518E0" w14:textId="77777777" w:rsidR="000D6FB9" w:rsidRPr="009B6BD1" w:rsidRDefault="00056D37" w:rsidP="009B6BD1">
      <w:pPr>
        <w:spacing w:before="24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system requirement, there is functional requirement and </w:t>
      </w:r>
      <w:r w:rsidR="008E0BF8" w:rsidRPr="009B6BD1">
        <w:rPr>
          <w:rFonts w:ascii="Times New Roman" w:eastAsia="Times New Roman" w:hAnsi="Times New Roman" w:cs="Times New Roman"/>
          <w:sz w:val="24"/>
        </w:rPr>
        <w:t>non-functional</w:t>
      </w:r>
      <w:r w:rsidRPr="009B6BD1">
        <w:rPr>
          <w:rFonts w:ascii="Times New Roman" w:eastAsia="Times New Roman" w:hAnsi="Times New Roman" w:cs="Times New Roman"/>
          <w:sz w:val="24"/>
        </w:rPr>
        <w:t xml:space="preserve"> requirement.</w:t>
      </w:r>
    </w:p>
    <w:p w14:paraId="7C18290E"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3.5.1. Functional requirements</w:t>
      </w:r>
    </w:p>
    <w:p w14:paraId="45EBFC91"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functional requirement in software engineering defines a function of a software system or its component. </w:t>
      </w:r>
    </w:p>
    <w:p w14:paraId="39BE537E" w14:textId="0533720A"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function is described by a set of inputs, behavior and outputs. They may be calculations, technical details, data manipulation and processing and other specific functionalities that define what a system is supposed to accomplish.</w:t>
      </w:r>
    </w:p>
    <w:p w14:paraId="5595CE61"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These are the specific functions that the system performs during execution:</w:t>
      </w:r>
    </w:p>
    <w:p w14:paraId="6F1B559F" w14:textId="77777777" w:rsidR="000D6FB9" w:rsidRPr="009B6BD1" w:rsidRDefault="00056D37" w:rsidP="009B6BD1">
      <w:pPr>
        <w:numPr>
          <w:ilvl w:val="0"/>
          <w:numId w:val="17"/>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w:t>
      </w:r>
      <w:r w:rsidR="00115EAC" w:rsidRPr="009B6BD1">
        <w:rPr>
          <w:rFonts w:ascii="Times New Roman" w:eastAsia="Times New Roman" w:hAnsi="Times New Roman" w:cs="Times New Roman"/>
          <w:sz w:val="24"/>
        </w:rPr>
        <w:t>e to save different information</w:t>
      </w:r>
      <w:r w:rsidRPr="009B6BD1">
        <w:rPr>
          <w:rFonts w:ascii="Times New Roman" w:eastAsia="Times New Roman" w:hAnsi="Times New Roman" w:cs="Times New Roman"/>
          <w:sz w:val="24"/>
        </w:rPr>
        <w:t xml:space="preserve"> of business.</w:t>
      </w:r>
    </w:p>
    <w:p w14:paraId="06B0B4AB" w14:textId="77777777" w:rsidR="000D6FB9" w:rsidRPr="009B6BD1" w:rsidRDefault="00056D37" w:rsidP="009B6BD1">
      <w:pPr>
        <w:numPr>
          <w:ilvl w:val="0"/>
          <w:numId w:val="17"/>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system shall be able to keep </w:t>
      </w:r>
      <w:r w:rsidR="00115EAC" w:rsidRPr="009B6BD1">
        <w:rPr>
          <w:rFonts w:ascii="Times New Roman" w:eastAsia="Times New Roman" w:hAnsi="Times New Roman" w:cs="Times New Roman"/>
          <w:sz w:val="24"/>
        </w:rPr>
        <w:t>and alter the saved information</w:t>
      </w:r>
      <w:r w:rsidRPr="009B6BD1">
        <w:rPr>
          <w:rFonts w:ascii="Times New Roman" w:eastAsia="Times New Roman" w:hAnsi="Times New Roman" w:cs="Times New Roman"/>
          <w:sz w:val="24"/>
        </w:rPr>
        <w:t>.</w:t>
      </w:r>
    </w:p>
    <w:p w14:paraId="440FB9FF" w14:textId="77777777" w:rsidR="000D6FB9" w:rsidRPr="009B6BD1" w:rsidRDefault="00056D37" w:rsidP="009B6BD1">
      <w:pPr>
        <w:numPr>
          <w:ilvl w:val="0"/>
          <w:numId w:val="17"/>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able to search business by category or by name.</w:t>
      </w:r>
    </w:p>
    <w:p w14:paraId="2A5F361E" w14:textId="77777777" w:rsidR="000D6FB9" w:rsidRPr="009B6BD1" w:rsidRDefault="00056D37" w:rsidP="009B6BD1">
      <w:pPr>
        <w:numPr>
          <w:ilvl w:val="0"/>
          <w:numId w:val="17"/>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system will allow the admin to create, </w:t>
      </w:r>
      <w:r w:rsidR="00115EAC" w:rsidRPr="009B6BD1">
        <w:rPr>
          <w:rFonts w:ascii="Times New Roman" w:eastAsia="Times New Roman" w:hAnsi="Times New Roman" w:cs="Times New Roman"/>
          <w:sz w:val="24"/>
        </w:rPr>
        <w:t>to alter, to update information</w:t>
      </w:r>
      <w:r w:rsidRPr="009B6BD1">
        <w:rPr>
          <w:rFonts w:ascii="Times New Roman" w:eastAsia="Times New Roman" w:hAnsi="Times New Roman" w:cs="Times New Roman"/>
          <w:sz w:val="24"/>
        </w:rPr>
        <w:t xml:space="preserve"> of different business.</w:t>
      </w:r>
    </w:p>
    <w:p w14:paraId="21ABE582"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3.5.2 Non-functional requirements</w:t>
      </w:r>
    </w:p>
    <w:p w14:paraId="5A906013"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non-functional requirements can be said as system quality or system behavior over the specific functions.</w:t>
      </w:r>
    </w:p>
    <w:p w14:paraId="6FC2AD6A"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non-functional requirements of the system are:</w:t>
      </w:r>
    </w:p>
    <w:p w14:paraId="1A83A6A8" w14:textId="77777777" w:rsidR="000D6FB9" w:rsidRPr="009B6BD1" w:rsidRDefault="00056D37" w:rsidP="009B6BD1">
      <w:pPr>
        <w:numPr>
          <w:ilvl w:val="0"/>
          <w:numId w:val="18"/>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Interactive: the system will be responding to the user.</w:t>
      </w:r>
    </w:p>
    <w:p w14:paraId="479D4B48" w14:textId="77777777" w:rsidR="000D6FB9" w:rsidRPr="009B6BD1" w:rsidRDefault="00056D37" w:rsidP="009B6BD1">
      <w:pPr>
        <w:numPr>
          <w:ilvl w:val="0"/>
          <w:numId w:val="18"/>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Flexibility: the system will be usable in computer even in mobile phones.</w:t>
      </w:r>
    </w:p>
    <w:p w14:paraId="785DD13C" w14:textId="77777777" w:rsidR="000D6FB9" w:rsidRPr="009B6BD1" w:rsidRDefault="00056D37" w:rsidP="009B6BD1">
      <w:pPr>
        <w:numPr>
          <w:ilvl w:val="0"/>
          <w:numId w:val="18"/>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Availability: the system should be available at </w:t>
      </w:r>
      <w:r w:rsidR="008A0004" w:rsidRPr="009B6BD1">
        <w:rPr>
          <w:rFonts w:ascii="Times New Roman" w:eastAsia="Times New Roman" w:hAnsi="Times New Roman" w:cs="Times New Roman"/>
          <w:sz w:val="24"/>
        </w:rPr>
        <w:t>anytime</w:t>
      </w:r>
      <w:r w:rsidRPr="009B6BD1">
        <w:rPr>
          <w:rFonts w:ascii="Times New Roman" w:eastAsia="Times New Roman" w:hAnsi="Times New Roman" w:cs="Times New Roman"/>
          <w:sz w:val="24"/>
        </w:rPr>
        <w:t xml:space="preserve"> and anywhere.</w:t>
      </w:r>
    </w:p>
    <w:p w14:paraId="4230E0F6" w14:textId="77777777" w:rsidR="000D6FB9" w:rsidRPr="00040309" w:rsidRDefault="00056D37" w:rsidP="009B6BD1">
      <w:pPr>
        <w:numPr>
          <w:ilvl w:val="0"/>
          <w:numId w:val="18"/>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Performance: the system will be executing with speed and without any interruption.</w:t>
      </w:r>
    </w:p>
    <w:p w14:paraId="68330213"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3.6. DESIGN OF NEW SYSTEM</w:t>
      </w:r>
    </w:p>
    <w:p w14:paraId="07E38266" w14:textId="77777777" w:rsidR="000D6FB9" w:rsidRPr="000006F7" w:rsidRDefault="00056D37" w:rsidP="009B6BD1">
      <w:pPr>
        <w:spacing w:line="480" w:lineRule="auto"/>
        <w:jc w:val="both"/>
        <w:rPr>
          <w:rFonts w:ascii="Times New Roman" w:eastAsia="Calibri" w:hAnsi="Times New Roman" w:cs="Times New Roman"/>
          <w:b/>
          <w:sz w:val="24"/>
          <w:szCs w:val="24"/>
        </w:rPr>
      </w:pPr>
      <w:r w:rsidRPr="000006F7">
        <w:rPr>
          <w:rFonts w:ascii="Times New Roman" w:eastAsia="Calibri" w:hAnsi="Times New Roman" w:cs="Times New Roman"/>
          <w:b/>
          <w:sz w:val="24"/>
          <w:szCs w:val="24"/>
        </w:rPr>
        <w:t xml:space="preserve">3.6.1. Function </w:t>
      </w:r>
      <w:r w:rsidRPr="000006F7">
        <w:rPr>
          <w:rFonts w:ascii="Times New Roman" w:eastAsia="Times New Roman" w:hAnsi="Times New Roman" w:cs="Times New Roman"/>
          <w:b/>
          <w:sz w:val="24"/>
          <w:szCs w:val="24"/>
        </w:rPr>
        <w:t>Diagram</w:t>
      </w:r>
    </w:p>
    <w:p w14:paraId="3E0E4152" w14:textId="77777777" w:rsidR="000D6FB9" w:rsidRPr="009B6BD1" w:rsidRDefault="00056D37" w:rsidP="009B6BD1">
      <w:pPr>
        <w:spacing w:line="480" w:lineRule="auto"/>
        <w:jc w:val="both"/>
        <w:rPr>
          <w:rFonts w:ascii="Times New Roman" w:eastAsia="Times New Roman" w:hAnsi="Times New Roman" w:cs="Times New Roman"/>
          <w:color w:val="222222"/>
          <w:sz w:val="24"/>
          <w:shd w:val="clear" w:color="auto" w:fill="FFFFFF"/>
        </w:rPr>
      </w:pPr>
      <w:r w:rsidRPr="00B82754">
        <w:rPr>
          <w:rFonts w:ascii="Times New Roman" w:eastAsia="Times New Roman" w:hAnsi="Times New Roman" w:cs="Times New Roman"/>
          <w:sz w:val="24"/>
          <w:shd w:val="clear" w:color="auto" w:fill="FFFFFF"/>
        </w:rPr>
        <w:t>The Function Block Diagram (FBD) is a graphical language for programmable logic controller design that can describe the function between input variables and output variables</w:t>
      </w:r>
      <w:r w:rsidRPr="009B6BD1">
        <w:rPr>
          <w:rFonts w:ascii="Times New Roman" w:eastAsia="Times New Roman" w:hAnsi="Times New Roman" w:cs="Times New Roman"/>
          <w:color w:val="222222"/>
          <w:sz w:val="24"/>
          <w:shd w:val="clear" w:color="auto" w:fill="FFFFFF"/>
        </w:rPr>
        <w:t>.</w:t>
      </w:r>
    </w:p>
    <w:p w14:paraId="43ECBE75"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3.6.2 Dataflow diagram</w:t>
      </w:r>
    </w:p>
    <w:p w14:paraId="6C5355E8"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data-flow diagram (DFD) is a way of representing a flow of a data of a process or a system (usually an information system). The DFD also provides information about the outputs and inputs of each entity and the process itself. </w:t>
      </w:r>
    </w:p>
    <w:p w14:paraId="5413A97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following symbols are the </w:t>
      </w:r>
      <w:r w:rsidR="00812297" w:rsidRPr="009B6BD1">
        <w:rPr>
          <w:rFonts w:ascii="Times New Roman" w:eastAsia="Times New Roman" w:hAnsi="Times New Roman" w:cs="Times New Roman"/>
          <w:sz w:val="24"/>
        </w:rPr>
        <w:t>principal’s</w:t>
      </w:r>
      <w:r w:rsidRPr="009B6BD1">
        <w:rPr>
          <w:rFonts w:ascii="Times New Roman" w:eastAsia="Times New Roman" w:hAnsi="Times New Roman" w:cs="Times New Roman"/>
          <w:sz w:val="24"/>
        </w:rPr>
        <w:t xml:space="preserve"> symbols of DFD. </w:t>
      </w:r>
    </w:p>
    <w:p w14:paraId="1CEAB98B" w14:textId="64282A6B" w:rsidR="000D6FB9" w:rsidRDefault="00056D37" w:rsidP="001029CA">
      <w:pPr>
        <w:spacing w:line="480" w:lineRule="auto"/>
        <w:jc w:val="both"/>
        <w:rPr>
          <w:rFonts w:ascii="Times New Roman" w:eastAsia="Times New Roman" w:hAnsi="Times New Roman" w:cs="Times New Roman"/>
          <w:sz w:val="24"/>
        </w:rPr>
      </w:pPr>
      <w:r w:rsidRPr="009B6BD1">
        <w:rPr>
          <w:rFonts w:ascii="Times New Roman" w:hAnsi="Times New Roman" w:cs="Times New Roman"/>
        </w:rPr>
        <w:object w:dxaOrig="3508" w:dyaOrig="3123" w14:anchorId="40988026">
          <v:rect id="_x0000_i1026" style="width:175pt;height:155.7pt" o:ole="" o:preferrelative="t" stroked="f">
            <v:imagedata r:id="rId75" o:title=""/>
          </v:rect>
          <o:OLEObject Type="Embed" ProgID="StaticMetafile" ShapeID="_x0000_i1026" DrawAspect="Content" ObjectID="_1670152714" r:id="rId76"/>
        </w:object>
      </w:r>
      <w:r w:rsidRPr="009B6BD1">
        <w:rPr>
          <w:rFonts w:ascii="Times New Roman" w:eastAsia="Times New Roman" w:hAnsi="Times New Roman" w:cs="Times New Roman"/>
          <w:sz w:val="24"/>
        </w:rPr>
        <w:t xml:space="preserve">   Source: Pittsburgh.Edu  </w:t>
      </w:r>
    </w:p>
    <w:p w14:paraId="12F7949B" w14:textId="734A5999" w:rsidR="00E34185" w:rsidRDefault="00E34185" w:rsidP="00E34185">
      <w:pPr>
        <w:spacing w:line="48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User: Home page, </w:t>
      </w:r>
      <w:r w:rsidR="001029CA">
        <w:rPr>
          <w:rFonts w:ascii="Times New Roman" w:eastAsia="Times New Roman" w:hAnsi="Times New Roman" w:cs="Times New Roman"/>
          <w:sz w:val="24"/>
        </w:rPr>
        <w:t>send</w:t>
      </w:r>
      <w:r>
        <w:rPr>
          <w:rFonts w:ascii="Times New Roman" w:eastAsia="Times New Roman" w:hAnsi="Times New Roman" w:cs="Times New Roman"/>
          <w:sz w:val="24"/>
        </w:rPr>
        <w:t xml:space="preserve"> request, Login or Create an account, search of members</w:t>
      </w:r>
      <w:r w:rsidR="001029CA">
        <w:rPr>
          <w:rFonts w:ascii="Times New Roman" w:eastAsia="Times New Roman" w:hAnsi="Times New Roman" w:cs="Times New Roman"/>
          <w:sz w:val="24"/>
        </w:rPr>
        <w:t>, get he/her data, edit he/her data, update he/her, and delete he/her data.</w:t>
      </w:r>
    </w:p>
    <w:p w14:paraId="77D33D57" w14:textId="05F3280A" w:rsidR="00B82754" w:rsidRDefault="00B82754" w:rsidP="009B6BD1">
      <w:pPr>
        <w:spacing w:line="48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Admin: Login, </w:t>
      </w:r>
      <w:r w:rsidR="001029CA">
        <w:rPr>
          <w:rFonts w:ascii="Times New Roman" w:eastAsia="Times New Roman" w:hAnsi="Times New Roman" w:cs="Times New Roman"/>
          <w:sz w:val="24"/>
        </w:rPr>
        <w:t>get</w:t>
      </w:r>
      <w:r>
        <w:rPr>
          <w:rFonts w:ascii="Times New Roman" w:eastAsia="Times New Roman" w:hAnsi="Times New Roman" w:cs="Times New Roman"/>
          <w:sz w:val="24"/>
        </w:rPr>
        <w:t xml:space="preserve"> data, add data, edit or alter data, update data and delete </w:t>
      </w:r>
      <w:r w:rsidR="001029CA">
        <w:rPr>
          <w:rFonts w:ascii="Times New Roman" w:eastAsia="Times New Roman" w:hAnsi="Times New Roman" w:cs="Times New Roman"/>
          <w:sz w:val="24"/>
        </w:rPr>
        <w:t>them. (</w:t>
      </w:r>
      <w:r>
        <w:rPr>
          <w:rFonts w:ascii="Times New Roman" w:eastAsia="Times New Roman" w:hAnsi="Times New Roman" w:cs="Times New Roman"/>
          <w:sz w:val="24"/>
        </w:rPr>
        <w:t>CRUD)</w:t>
      </w:r>
    </w:p>
    <w:p w14:paraId="621A2AA8" w14:textId="5D2DCE75" w:rsidR="00B82754" w:rsidRDefault="00B82754" w:rsidP="009B6BD1">
      <w:pPr>
        <w:spacing w:line="480" w:lineRule="auto"/>
        <w:jc w:val="both"/>
        <w:rPr>
          <w:rFonts w:ascii="Times New Roman" w:eastAsia="Times New Roman" w:hAnsi="Times New Roman" w:cs="Times New Roman"/>
          <w:i/>
          <w:iCs/>
          <w:sz w:val="24"/>
        </w:rPr>
      </w:pPr>
      <w:proofErr w:type="gramStart"/>
      <w:r w:rsidRPr="00E34185">
        <w:rPr>
          <w:rFonts w:ascii="Times New Roman" w:eastAsia="Times New Roman" w:hAnsi="Times New Roman" w:cs="Times New Roman"/>
          <w:i/>
          <w:iCs/>
          <w:color w:val="2E74B5" w:themeColor="accent1" w:themeShade="BF"/>
          <w:sz w:val="24"/>
        </w:rPr>
        <w:t>Crud(</w:t>
      </w:r>
      <w:proofErr w:type="gramEnd"/>
      <w:r w:rsidRPr="00E34185">
        <w:rPr>
          <w:rFonts w:ascii="Times New Roman" w:eastAsia="Times New Roman" w:hAnsi="Times New Roman" w:cs="Times New Roman"/>
          <w:i/>
          <w:iCs/>
          <w:color w:val="2E74B5" w:themeColor="accent1" w:themeShade="BF"/>
          <w:sz w:val="24"/>
        </w:rPr>
        <w:t>Create Read Update and Delete)</w:t>
      </w:r>
      <w:r w:rsidRPr="00E34185">
        <w:rPr>
          <w:rFonts w:ascii="Times New Roman" w:eastAsia="Times New Roman" w:hAnsi="Times New Roman" w:cs="Times New Roman"/>
          <w:i/>
          <w:iCs/>
          <w:sz w:val="24"/>
        </w:rPr>
        <w:t xml:space="preserve"> </w:t>
      </w:r>
    </w:p>
    <w:p w14:paraId="415655A4" w14:textId="77777777" w:rsidR="00E34185" w:rsidRPr="00E34185" w:rsidRDefault="00E34185" w:rsidP="009B6BD1">
      <w:pPr>
        <w:spacing w:line="480" w:lineRule="auto"/>
        <w:jc w:val="both"/>
        <w:rPr>
          <w:rFonts w:ascii="Times New Roman" w:eastAsia="Times New Roman" w:hAnsi="Times New Roman" w:cs="Times New Roman"/>
          <w:sz w:val="24"/>
        </w:rPr>
      </w:pPr>
    </w:p>
    <w:p w14:paraId="73DCD180" w14:textId="77777777" w:rsidR="000D6FB9" w:rsidRPr="009B6BD1" w:rsidRDefault="000D6FB9" w:rsidP="009B6BD1">
      <w:pPr>
        <w:spacing w:line="480" w:lineRule="auto"/>
        <w:jc w:val="both"/>
        <w:rPr>
          <w:rFonts w:ascii="Times New Roman" w:eastAsia="Times New Roman" w:hAnsi="Times New Roman" w:cs="Times New Roman"/>
          <w:sz w:val="24"/>
        </w:rPr>
      </w:pPr>
    </w:p>
    <w:p w14:paraId="795E0AB1" w14:textId="77777777" w:rsidR="000D6FB9" w:rsidRPr="009B6BD1" w:rsidRDefault="000D6FB9" w:rsidP="009B6BD1">
      <w:pPr>
        <w:spacing w:line="480" w:lineRule="auto"/>
        <w:jc w:val="both"/>
        <w:rPr>
          <w:rFonts w:ascii="Times New Roman" w:eastAsia="Times New Roman" w:hAnsi="Times New Roman" w:cs="Times New Roman"/>
          <w:sz w:val="24"/>
        </w:rPr>
      </w:pPr>
    </w:p>
    <w:p w14:paraId="27CD176C" w14:textId="77777777" w:rsidR="000D6FB9" w:rsidRPr="009B6BD1" w:rsidRDefault="000D6FB9" w:rsidP="009B6BD1">
      <w:pPr>
        <w:spacing w:line="480" w:lineRule="auto"/>
        <w:jc w:val="both"/>
        <w:rPr>
          <w:rFonts w:ascii="Times New Roman" w:eastAsia="Times New Roman" w:hAnsi="Times New Roman" w:cs="Times New Roman"/>
          <w:sz w:val="24"/>
        </w:rPr>
      </w:pPr>
    </w:p>
    <w:p w14:paraId="02084C1A" w14:textId="77777777" w:rsidR="000D6FB9" w:rsidRPr="009B6BD1" w:rsidRDefault="000D6FB9" w:rsidP="009B6BD1">
      <w:pPr>
        <w:spacing w:line="480" w:lineRule="auto"/>
        <w:jc w:val="both"/>
        <w:rPr>
          <w:rFonts w:ascii="Times New Roman" w:eastAsia="Times New Roman" w:hAnsi="Times New Roman" w:cs="Times New Roman"/>
          <w:sz w:val="24"/>
        </w:rPr>
      </w:pPr>
    </w:p>
    <w:p w14:paraId="135C27F6" w14:textId="77777777" w:rsidR="000D6FB9" w:rsidRPr="009B6BD1" w:rsidRDefault="000D6FB9" w:rsidP="009B6BD1">
      <w:pPr>
        <w:spacing w:line="480" w:lineRule="auto"/>
        <w:jc w:val="both"/>
        <w:rPr>
          <w:rFonts w:ascii="Times New Roman" w:eastAsia="Times New Roman" w:hAnsi="Times New Roman" w:cs="Times New Roman"/>
          <w:sz w:val="24"/>
        </w:rPr>
      </w:pPr>
    </w:p>
    <w:p w14:paraId="5175C9C8"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2ECADE17" w14:textId="77777777" w:rsidR="000D6FB9" w:rsidRPr="009B6BD1" w:rsidRDefault="00CD12CD" w:rsidP="009B6BD1">
      <w:pPr>
        <w:spacing w:after="200" w:line="48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F1B5496" w14:textId="77777777" w:rsidR="00FA4B0E" w:rsidRDefault="00C65A0A" w:rsidP="000006F7">
      <w:pPr>
        <w:keepNext/>
        <w:keepLines/>
        <w:spacing w:before="400" w:after="40" w:line="360" w:lineRule="auto"/>
        <w:jc w:val="center"/>
        <w:rPr>
          <w:rFonts w:ascii="Times New Roman" w:eastAsia="Calibri Light" w:hAnsi="Times New Roman" w:cs="Times New Roman"/>
          <w:b/>
          <w:color w:val="1F4E79"/>
          <w:sz w:val="36"/>
        </w:rPr>
      </w:pPr>
      <w:r>
        <w:rPr>
          <w:rFonts w:ascii="Times New Roman" w:eastAsia="Calibri Light" w:hAnsi="Times New Roman" w:cs="Times New Roman"/>
          <w:b/>
          <w:color w:val="1F4E79"/>
          <w:sz w:val="36"/>
        </w:rPr>
        <w:t>CHAP</w:t>
      </w:r>
      <w:r w:rsidR="001F7805">
        <w:rPr>
          <w:rFonts w:ascii="Times New Roman" w:eastAsia="Calibri Light" w:hAnsi="Times New Roman" w:cs="Times New Roman"/>
          <w:b/>
          <w:color w:val="1F4E79"/>
          <w:sz w:val="36"/>
        </w:rPr>
        <w:t xml:space="preserve"> 4. SYSTEM IMPLEMENTATION</w:t>
      </w:r>
    </w:p>
    <w:p w14:paraId="33423A7A" w14:textId="6C752C02" w:rsidR="00B550A2" w:rsidRDefault="00CD12CD" w:rsidP="000006F7">
      <w:pPr>
        <w:keepNext/>
        <w:keepLines/>
        <w:spacing w:before="400" w:after="40" w:line="480" w:lineRule="auto"/>
        <w:jc w:val="both"/>
        <w:rPr>
          <w:rFonts w:ascii="Times New Roman" w:eastAsia="Calibri Light" w:hAnsi="Times New Roman" w:cs="Times New Roman"/>
          <w:color w:val="FF0000"/>
          <w:sz w:val="24"/>
          <w:szCs w:val="24"/>
        </w:rPr>
      </w:pPr>
      <w:r w:rsidRPr="00A65C23">
        <w:rPr>
          <w:rFonts w:ascii="Times New Roman" w:eastAsia="Calibri Light" w:hAnsi="Times New Roman" w:cs="Times New Roman"/>
          <w:color w:val="000000" w:themeColor="text1"/>
          <w:sz w:val="24"/>
          <w:szCs w:val="24"/>
        </w:rPr>
        <w:t>Systems implementation is the process of: defining how the information system should be built (i.e., physical system design), ensuring that the information system is operational and used, ensuring that the information system meets</w:t>
      </w:r>
      <w:r w:rsidR="00A65C23" w:rsidRPr="00A65C23">
        <w:rPr>
          <w:rFonts w:ascii="Times New Roman" w:eastAsia="Calibri Light" w:hAnsi="Times New Roman" w:cs="Times New Roman"/>
          <w:color w:val="000000" w:themeColor="text1"/>
          <w:sz w:val="24"/>
          <w:szCs w:val="24"/>
        </w:rPr>
        <w:t xml:space="preserve"> quality sta</w:t>
      </w:r>
      <w:r w:rsidR="00F672EF">
        <w:rPr>
          <w:rFonts w:ascii="Times New Roman" w:eastAsia="Calibri Light" w:hAnsi="Times New Roman" w:cs="Times New Roman"/>
          <w:color w:val="000000" w:themeColor="text1"/>
          <w:sz w:val="24"/>
          <w:szCs w:val="24"/>
        </w:rPr>
        <w:t>ndard (i.e., quality assurance).</w:t>
      </w:r>
      <w:r w:rsidR="00374F62">
        <w:rPr>
          <w:rFonts w:ascii="Times New Roman" w:eastAsia="Calibri Light" w:hAnsi="Times New Roman" w:cs="Times New Roman"/>
          <w:color w:val="000000" w:themeColor="text1"/>
          <w:sz w:val="24"/>
          <w:szCs w:val="24"/>
        </w:rPr>
        <w:t xml:space="preserve"> </w:t>
      </w:r>
      <w:r w:rsidR="00F672EF" w:rsidRPr="00613FB8">
        <w:rPr>
          <w:rFonts w:ascii="Times New Roman" w:eastAsia="Calibri Light" w:hAnsi="Times New Roman" w:cs="Times New Roman"/>
          <w:color w:val="FF0000"/>
          <w:sz w:val="24"/>
          <w:szCs w:val="24"/>
        </w:rPr>
        <w:t>Our project is a website for managing the restauration information system</w:t>
      </w:r>
      <w:r w:rsidR="00F672EF">
        <w:rPr>
          <w:rFonts w:ascii="Times New Roman" w:eastAsia="Calibri Light" w:hAnsi="Times New Roman" w:cs="Times New Roman"/>
          <w:color w:val="000000" w:themeColor="text1"/>
          <w:sz w:val="24"/>
          <w:szCs w:val="24"/>
        </w:rPr>
        <w:t>.</w:t>
      </w:r>
      <w:r w:rsidR="00613FB8">
        <w:rPr>
          <w:rFonts w:ascii="Times New Roman" w:eastAsia="Calibri Light" w:hAnsi="Times New Roman" w:cs="Times New Roman"/>
          <w:color w:val="000000" w:themeColor="text1"/>
          <w:sz w:val="24"/>
          <w:szCs w:val="24"/>
        </w:rPr>
        <w:t xml:space="preserve"> Our project is a website analysis, design and implementation of restoration church information system</w:t>
      </w:r>
      <w:r w:rsidR="00613FB8" w:rsidRPr="00613FB8">
        <w:rPr>
          <w:rFonts w:ascii="Times New Roman" w:eastAsia="Calibri Light" w:hAnsi="Times New Roman" w:cs="Times New Roman"/>
          <w:color w:val="FF0000"/>
          <w:sz w:val="24"/>
          <w:szCs w:val="24"/>
        </w:rPr>
        <w:t xml:space="preserve">. </w:t>
      </w:r>
      <w:r w:rsidR="00374F62" w:rsidRPr="00613FB8">
        <w:rPr>
          <w:rFonts w:ascii="Times New Roman" w:eastAsia="Calibri Light" w:hAnsi="Times New Roman" w:cs="Times New Roman"/>
          <w:color w:val="FF0000"/>
          <w:sz w:val="24"/>
          <w:szCs w:val="24"/>
        </w:rPr>
        <w:t xml:space="preserve"> </w:t>
      </w:r>
      <w:r w:rsidR="00F672EF" w:rsidRPr="00613FB8">
        <w:rPr>
          <w:rFonts w:ascii="Times New Roman" w:eastAsia="Calibri Light" w:hAnsi="Times New Roman" w:cs="Times New Roman"/>
          <w:color w:val="FF0000"/>
          <w:sz w:val="24"/>
          <w:szCs w:val="24"/>
        </w:rPr>
        <w:t>Here below is the dashboard of the application where you can either sign in or login if have already the account or if not, you can easy sing up or you can register in order to have an account so that you c</w:t>
      </w:r>
      <w:r w:rsidR="00D04C3F" w:rsidRPr="00613FB8">
        <w:rPr>
          <w:rFonts w:ascii="Times New Roman" w:eastAsia="Calibri Light" w:hAnsi="Times New Roman" w:cs="Times New Roman"/>
          <w:color w:val="FF0000"/>
          <w:sz w:val="24"/>
          <w:szCs w:val="24"/>
        </w:rPr>
        <w:t>an get the username and password</w:t>
      </w:r>
      <w:r w:rsidR="00613FB8">
        <w:rPr>
          <w:rFonts w:ascii="Times New Roman" w:eastAsia="Calibri Light" w:hAnsi="Times New Roman" w:cs="Times New Roman"/>
          <w:color w:val="FF0000"/>
          <w:sz w:val="24"/>
          <w:szCs w:val="24"/>
        </w:rPr>
        <w:t>.</w:t>
      </w:r>
    </w:p>
    <w:p w14:paraId="4F4C5EDA" w14:textId="1DA0EE8F" w:rsidR="00613FB8" w:rsidRPr="00613FB8" w:rsidRDefault="00613FB8" w:rsidP="000006F7">
      <w:pPr>
        <w:keepNext/>
        <w:keepLines/>
        <w:spacing w:before="400" w:after="40" w:line="480" w:lineRule="auto"/>
        <w:jc w:val="both"/>
        <w:rPr>
          <w:rFonts w:ascii="Times New Roman" w:eastAsia="Calibri Light" w:hAnsi="Times New Roman" w:cs="Times New Roman"/>
          <w:sz w:val="24"/>
          <w:szCs w:val="24"/>
        </w:rPr>
        <w:sectPr w:rsidR="00613FB8" w:rsidRPr="00613FB8" w:rsidSect="00EE1BB1">
          <w:pgSz w:w="12240" w:h="15840"/>
          <w:pgMar w:top="1440" w:right="1440" w:bottom="1620" w:left="1440" w:header="720" w:footer="720" w:gutter="0"/>
          <w:pgBorders w:display="firstPage" w:offsetFrom="page">
            <w:top w:val="triple" w:sz="2" w:space="24" w:color="2F5496" w:themeColor="accent5" w:themeShade="BF"/>
            <w:left w:val="triple" w:sz="2" w:space="24" w:color="2F5496" w:themeColor="accent5" w:themeShade="BF"/>
            <w:bottom w:val="triple" w:sz="2" w:space="24" w:color="2F5496" w:themeColor="accent5" w:themeShade="BF"/>
            <w:right w:val="triple" w:sz="2" w:space="24" w:color="2F5496" w:themeColor="accent5" w:themeShade="BF"/>
          </w:pgBorders>
          <w:cols w:space="720"/>
          <w:docGrid w:linePitch="360"/>
        </w:sectPr>
      </w:pPr>
      <w:r>
        <w:rPr>
          <w:rFonts w:ascii="Times New Roman" w:eastAsia="Calibri Light" w:hAnsi="Times New Roman" w:cs="Times New Roman"/>
          <w:sz w:val="24"/>
          <w:szCs w:val="24"/>
        </w:rPr>
        <w:t xml:space="preserve">Here below is the home page that display our information and </w:t>
      </w:r>
      <w:r w:rsidR="000F239E">
        <w:rPr>
          <w:rFonts w:ascii="Times New Roman" w:eastAsia="Calibri Light" w:hAnsi="Times New Roman" w:cs="Times New Roman"/>
          <w:sz w:val="24"/>
          <w:szCs w:val="24"/>
        </w:rPr>
        <w:t xml:space="preserve">allow user to login if they have an account if </w:t>
      </w:r>
      <w:r w:rsidR="003B4EC0">
        <w:rPr>
          <w:rFonts w:ascii="Times New Roman" w:eastAsia="Calibri Light" w:hAnsi="Times New Roman" w:cs="Times New Roman"/>
          <w:sz w:val="24"/>
          <w:szCs w:val="24"/>
        </w:rPr>
        <w:t>not,</w:t>
      </w:r>
      <w:r w:rsidR="000F239E">
        <w:rPr>
          <w:rFonts w:ascii="Times New Roman" w:eastAsia="Calibri Light" w:hAnsi="Times New Roman" w:cs="Times New Roman"/>
          <w:sz w:val="24"/>
          <w:szCs w:val="24"/>
        </w:rPr>
        <w:t xml:space="preserve"> they have to sign up or create an account</w:t>
      </w:r>
      <w:r w:rsidR="003B4EC0">
        <w:rPr>
          <w:rFonts w:ascii="Times New Roman" w:eastAsia="Calibri Light" w:hAnsi="Times New Roman" w:cs="Times New Roman"/>
          <w:sz w:val="24"/>
          <w:szCs w:val="24"/>
        </w:rPr>
        <w:t>. Within this home</w:t>
      </w:r>
      <w:r w:rsidR="00C07734">
        <w:rPr>
          <w:rFonts w:ascii="Times New Roman" w:eastAsia="Calibri Light" w:hAnsi="Times New Roman" w:cs="Times New Roman"/>
          <w:sz w:val="24"/>
          <w:szCs w:val="24"/>
        </w:rPr>
        <w:t xml:space="preserve"> page</w:t>
      </w:r>
      <w:r w:rsidR="003B4EC0">
        <w:rPr>
          <w:rFonts w:ascii="Times New Roman" w:eastAsia="Calibri Light" w:hAnsi="Times New Roman" w:cs="Times New Roman"/>
          <w:sz w:val="24"/>
          <w:szCs w:val="24"/>
        </w:rPr>
        <w:t xml:space="preserve"> we tried to put all information about our church and what we did.</w:t>
      </w:r>
    </w:p>
    <w:p w14:paraId="02D189E5" w14:textId="54FDDE26" w:rsidR="00FE7CAB" w:rsidRPr="00FE7CAB" w:rsidRDefault="00D04C3F"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578F5FE" wp14:editId="7C81CFFC">
            <wp:extent cx="8115300" cy="3781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 index page.html that tell welcome to new people, even if they are not memeber.PNG"/>
                    <pic:cNvPicPr/>
                  </pic:nvPicPr>
                  <pic:blipFill>
                    <a:blip r:embed="rId77">
                      <a:extLst>
                        <a:ext uri="{28A0092B-C50C-407E-A947-70E740481C1C}">
                          <a14:useLocalDpi xmlns:a14="http://schemas.microsoft.com/office/drawing/2010/main" val="0"/>
                        </a:ext>
                      </a:extLst>
                    </a:blip>
                    <a:stretch>
                      <a:fillRect/>
                    </a:stretch>
                  </pic:blipFill>
                  <pic:spPr>
                    <a:xfrm>
                      <a:off x="0" y="0"/>
                      <a:ext cx="8115300" cy="3781425"/>
                    </a:xfrm>
                    <a:prstGeom prst="rect">
                      <a:avLst/>
                    </a:prstGeom>
                  </pic:spPr>
                </pic:pic>
              </a:graphicData>
            </a:graphic>
          </wp:inline>
        </w:drawing>
      </w:r>
    </w:p>
    <w:p w14:paraId="1B3DE6F3" w14:textId="77777777" w:rsidR="001F7805"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1B14F807" wp14:editId="0FB1AF09">
            <wp:extent cx="8096780" cy="376392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programmes page for the index page, that show our programmes to people.PNG"/>
                    <pic:cNvPicPr/>
                  </pic:nvPicPr>
                  <pic:blipFill>
                    <a:blip r:embed="rId78">
                      <a:extLst>
                        <a:ext uri="{28A0092B-C50C-407E-A947-70E740481C1C}">
                          <a14:useLocalDpi xmlns:a14="http://schemas.microsoft.com/office/drawing/2010/main" val="0"/>
                        </a:ext>
                      </a:extLst>
                    </a:blip>
                    <a:stretch>
                      <a:fillRect/>
                    </a:stretch>
                  </pic:blipFill>
                  <pic:spPr>
                    <a:xfrm>
                      <a:off x="0" y="0"/>
                      <a:ext cx="8129652" cy="3779207"/>
                    </a:xfrm>
                    <a:prstGeom prst="rect">
                      <a:avLst/>
                    </a:prstGeom>
                  </pic:spPr>
                </pic:pic>
              </a:graphicData>
            </a:graphic>
          </wp:inline>
        </w:drawing>
      </w:r>
    </w:p>
    <w:p w14:paraId="30D1C1B5" w14:textId="77777777" w:rsidR="00D04C3F" w:rsidRPr="00D04C3F" w:rsidRDefault="00D04C3F" w:rsidP="009B6BD1">
      <w:pPr>
        <w:keepNext/>
        <w:keepLines/>
        <w:spacing w:before="400" w:after="40" w:line="480" w:lineRule="auto"/>
        <w:rPr>
          <w:rFonts w:ascii="Times New Roman" w:eastAsia="Calibri Light" w:hAnsi="Times New Roman" w:cs="Times New Roman"/>
          <w:sz w:val="24"/>
        </w:rPr>
      </w:pPr>
      <w:r w:rsidRPr="00D04C3F">
        <w:rPr>
          <w:rFonts w:ascii="Times New Roman" w:eastAsia="Calibri Light" w:hAnsi="Times New Roman" w:cs="Times New Roman"/>
          <w:sz w:val="24"/>
        </w:rPr>
        <w:t xml:space="preserve">At this level the system </w:t>
      </w:r>
      <w:proofErr w:type="gramStart"/>
      <w:r w:rsidRPr="00D04C3F">
        <w:rPr>
          <w:rFonts w:ascii="Times New Roman" w:eastAsia="Calibri Light" w:hAnsi="Times New Roman" w:cs="Times New Roman"/>
          <w:sz w:val="24"/>
        </w:rPr>
        <w:t>show</w:t>
      </w:r>
      <w:proofErr w:type="gramEnd"/>
      <w:r w:rsidRPr="00D04C3F">
        <w:rPr>
          <w:rFonts w:ascii="Times New Roman" w:eastAsia="Calibri Light" w:hAnsi="Times New Roman" w:cs="Times New Roman"/>
          <w:sz w:val="24"/>
        </w:rPr>
        <w:t xml:space="preserve"> what we are caring on.</w:t>
      </w:r>
      <w:r>
        <w:rPr>
          <w:rFonts w:ascii="Times New Roman" w:eastAsia="Calibri Light" w:hAnsi="Times New Roman" w:cs="Times New Roman"/>
          <w:sz w:val="24"/>
        </w:rPr>
        <w:t xml:space="preserve"> </w:t>
      </w:r>
      <w:proofErr w:type="gramStart"/>
      <w:r>
        <w:rPr>
          <w:rFonts w:ascii="Times New Roman" w:eastAsia="Calibri Light" w:hAnsi="Times New Roman" w:cs="Times New Roman"/>
          <w:sz w:val="24"/>
        </w:rPr>
        <w:t>Praise ,</w:t>
      </w:r>
      <w:proofErr w:type="gramEnd"/>
      <w:r>
        <w:rPr>
          <w:rFonts w:ascii="Times New Roman" w:eastAsia="Calibri Light" w:hAnsi="Times New Roman" w:cs="Times New Roman"/>
          <w:sz w:val="24"/>
        </w:rPr>
        <w:t xml:space="preserve"> gospel and worship and </w:t>
      </w:r>
      <w:r w:rsidR="00970C3A">
        <w:rPr>
          <w:rFonts w:ascii="Times New Roman" w:eastAsia="Calibri Light" w:hAnsi="Times New Roman" w:cs="Times New Roman"/>
          <w:sz w:val="24"/>
        </w:rPr>
        <w:t>reading the bible. This is the Christian life.</w:t>
      </w:r>
    </w:p>
    <w:p w14:paraId="7A0116E4"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F6311C4" wp14:editId="56AD60CC">
            <wp:extent cx="8115300" cy="37693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 about the app.PNG"/>
                    <pic:cNvPicPr/>
                  </pic:nvPicPr>
                  <pic:blipFill>
                    <a:blip r:embed="rId79">
                      <a:extLst>
                        <a:ext uri="{28A0092B-C50C-407E-A947-70E740481C1C}">
                          <a14:useLocalDpi xmlns:a14="http://schemas.microsoft.com/office/drawing/2010/main" val="0"/>
                        </a:ext>
                      </a:extLst>
                    </a:blip>
                    <a:stretch>
                      <a:fillRect/>
                    </a:stretch>
                  </pic:blipFill>
                  <pic:spPr>
                    <a:xfrm>
                      <a:off x="0" y="0"/>
                      <a:ext cx="8115300" cy="3769360"/>
                    </a:xfrm>
                    <a:prstGeom prst="rect">
                      <a:avLst/>
                    </a:prstGeom>
                  </pic:spPr>
                </pic:pic>
              </a:graphicData>
            </a:graphic>
          </wp:inline>
        </w:drawing>
      </w:r>
    </w:p>
    <w:p w14:paraId="16D81660" w14:textId="77777777" w:rsidR="00970C3A" w:rsidRPr="00970C3A" w:rsidRDefault="00970C3A" w:rsidP="009B6BD1">
      <w:pPr>
        <w:keepNext/>
        <w:keepLines/>
        <w:spacing w:before="400" w:after="40" w:line="480" w:lineRule="auto"/>
        <w:rPr>
          <w:rFonts w:ascii="Times New Roman" w:eastAsia="Calibri Light" w:hAnsi="Times New Roman" w:cs="Times New Roman"/>
          <w:sz w:val="24"/>
        </w:rPr>
      </w:pPr>
      <w:r>
        <w:rPr>
          <w:rFonts w:ascii="Times New Roman" w:eastAsia="Calibri Light" w:hAnsi="Times New Roman" w:cs="Times New Roman"/>
          <w:sz w:val="24"/>
        </w:rPr>
        <w:t>Here we are sharing our youtube link. We choose to store our videos from youtube because they have a big size of storage and they are secure. When the user link to this button he/her will have a new tab on his screen browser and be redirect to our youtube channel</w:t>
      </w:r>
    </w:p>
    <w:p w14:paraId="7ADF29ED"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E586D1F"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54674EB8" wp14:editId="1A43D62B">
            <wp:extent cx="8115300" cy="3775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 about the app and the buttons of sign in and sign up.PNG"/>
                    <pic:cNvPicPr/>
                  </pic:nvPicPr>
                  <pic:blipFill>
                    <a:blip r:embed="rId80">
                      <a:extLst>
                        <a:ext uri="{28A0092B-C50C-407E-A947-70E740481C1C}">
                          <a14:useLocalDpi xmlns:a14="http://schemas.microsoft.com/office/drawing/2010/main" val="0"/>
                        </a:ext>
                      </a:extLst>
                    </a:blip>
                    <a:stretch>
                      <a:fillRect/>
                    </a:stretch>
                  </pic:blipFill>
                  <pic:spPr>
                    <a:xfrm>
                      <a:off x="0" y="0"/>
                      <a:ext cx="8115300" cy="3775075"/>
                    </a:xfrm>
                    <a:prstGeom prst="rect">
                      <a:avLst/>
                    </a:prstGeom>
                  </pic:spPr>
                </pic:pic>
              </a:graphicData>
            </a:graphic>
          </wp:inline>
        </w:drawing>
      </w:r>
    </w:p>
    <w:p w14:paraId="56CCD72C" w14:textId="22BF9C38" w:rsidR="00655088" w:rsidRPr="001F2361" w:rsidRDefault="007A4350" w:rsidP="001F2361">
      <w:pPr>
        <w:keepNext/>
        <w:keepLines/>
        <w:spacing w:before="400" w:after="40" w:line="360" w:lineRule="auto"/>
        <w:rPr>
          <w:rFonts w:ascii="Times New Roman" w:eastAsia="Calibri Light" w:hAnsi="Times New Roman" w:cs="Times New Roman"/>
          <w:sz w:val="24"/>
          <w:szCs w:val="24"/>
        </w:rPr>
      </w:pPr>
      <w:r w:rsidRPr="001F2361">
        <w:rPr>
          <w:rFonts w:ascii="Times New Roman" w:eastAsia="Calibri Light" w:hAnsi="Times New Roman" w:cs="Times New Roman"/>
          <w:sz w:val="24"/>
          <w:szCs w:val="24"/>
        </w:rPr>
        <w:t>This UI show our mobile app. Which is not implement</w:t>
      </w:r>
      <w:r w:rsidR="00655088" w:rsidRPr="001F2361">
        <w:rPr>
          <w:rFonts w:ascii="Times New Roman" w:eastAsia="Calibri Light" w:hAnsi="Times New Roman" w:cs="Times New Roman"/>
          <w:sz w:val="24"/>
          <w:szCs w:val="24"/>
        </w:rPr>
        <w:t xml:space="preserve"> yet</w:t>
      </w:r>
      <w:r w:rsidRPr="001F2361">
        <w:rPr>
          <w:rFonts w:ascii="Times New Roman" w:eastAsia="Calibri Light" w:hAnsi="Times New Roman" w:cs="Times New Roman"/>
          <w:sz w:val="24"/>
          <w:szCs w:val="24"/>
        </w:rPr>
        <w:t xml:space="preserve"> and it’s a recommendation from those whom will come to implement this app.</w:t>
      </w:r>
    </w:p>
    <w:p w14:paraId="2BD8C4DF" w14:textId="45B20945" w:rsidR="00655088" w:rsidRPr="001F2361" w:rsidRDefault="00655088" w:rsidP="001F2361">
      <w:pPr>
        <w:keepNext/>
        <w:keepLines/>
        <w:spacing w:before="400" w:after="40" w:line="360" w:lineRule="auto"/>
        <w:rPr>
          <w:rFonts w:ascii="Times New Roman" w:eastAsia="Calibri Light" w:hAnsi="Times New Roman" w:cs="Times New Roman"/>
          <w:sz w:val="24"/>
          <w:szCs w:val="24"/>
        </w:rPr>
      </w:pPr>
      <w:r w:rsidRPr="001F2361">
        <w:rPr>
          <w:rFonts w:ascii="Times New Roman" w:eastAsia="Calibri Light" w:hAnsi="Times New Roman" w:cs="Times New Roman"/>
          <w:sz w:val="24"/>
          <w:szCs w:val="24"/>
        </w:rPr>
        <w:t xml:space="preserve">There </w:t>
      </w:r>
      <w:proofErr w:type="gramStart"/>
      <w:r w:rsidRPr="001F2361">
        <w:rPr>
          <w:rFonts w:ascii="Times New Roman" w:eastAsia="Calibri Light" w:hAnsi="Times New Roman" w:cs="Times New Roman"/>
          <w:sz w:val="24"/>
          <w:szCs w:val="24"/>
        </w:rPr>
        <w:t>is</w:t>
      </w:r>
      <w:proofErr w:type="gramEnd"/>
      <w:r w:rsidRPr="001F2361">
        <w:rPr>
          <w:rFonts w:ascii="Times New Roman" w:eastAsia="Calibri Light" w:hAnsi="Times New Roman" w:cs="Times New Roman"/>
          <w:sz w:val="24"/>
          <w:szCs w:val="24"/>
        </w:rPr>
        <w:t xml:space="preserve"> two important buttons, the first one it the sign In button where to login</w:t>
      </w:r>
      <w:r w:rsidR="000E5C93" w:rsidRPr="001F2361">
        <w:rPr>
          <w:rFonts w:ascii="Times New Roman" w:eastAsia="Calibri Light" w:hAnsi="Times New Roman" w:cs="Times New Roman"/>
          <w:sz w:val="24"/>
          <w:szCs w:val="24"/>
        </w:rPr>
        <w:t xml:space="preserve"> into the system</w:t>
      </w:r>
      <w:r w:rsidR="001F2361" w:rsidRPr="001F2361">
        <w:rPr>
          <w:rFonts w:ascii="Times New Roman" w:eastAsia="Calibri Light" w:hAnsi="Times New Roman" w:cs="Times New Roman"/>
          <w:sz w:val="24"/>
          <w:szCs w:val="24"/>
        </w:rPr>
        <w:t>, and last one is the sign up button</w:t>
      </w:r>
    </w:p>
    <w:p w14:paraId="387CEB7F"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2B63403B"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19A3D541" w14:textId="77777777" w:rsidR="001F7805"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77BE39F" wp14:editId="26D826DA">
            <wp:extent cx="8115300" cy="3775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 the verset of the day. this one is come from our database.PNG"/>
                    <pic:cNvPicPr/>
                  </pic:nvPicPr>
                  <pic:blipFill>
                    <a:blip r:embed="rId81">
                      <a:extLst>
                        <a:ext uri="{28A0092B-C50C-407E-A947-70E740481C1C}">
                          <a14:useLocalDpi xmlns:a14="http://schemas.microsoft.com/office/drawing/2010/main" val="0"/>
                        </a:ext>
                      </a:extLst>
                    </a:blip>
                    <a:stretch>
                      <a:fillRect/>
                    </a:stretch>
                  </pic:blipFill>
                  <pic:spPr>
                    <a:xfrm>
                      <a:off x="0" y="0"/>
                      <a:ext cx="8115300" cy="3775075"/>
                    </a:xfrm>
                    <a:prstGeom prst="rect">
                      <a:avLst/>
                    </a:prstGeom>
                  </pic:spPr>
                </pic:pic>
              </a:graphicData>
            </a:graphic>
          </wp:inline>
        </w:drawing>
      </w:r>
    </w:p>
    <w:p w14:paraId="3D38CC78" w14:textId="2F7C0815" w:rsidR="007A4350" w:rsidRPr="007A4350" w:rsidRDefault="007A4350"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 xml:space="preserve">The verset of the day. This word </w:t>
      </w:r>
      <w:r w:rsidR="004463DE">
        <w:rPr>
          <w:rFonts w:ascii="Times New Roman" w:eastAsia="Calibri Light" w:hAnsi="Times New Roman" w:cs="Times New Roman"/>
        </w:rPr>
        <w:t>is</w:t>
      </w:r>
      <w:r>
        <w:rPr>
          <w:rFonts w:ascii="Times New Roman" w:eastAsia="Calibri Light" w:hAnsi="Times New Roman" w:cs="Times New Roman"/>
        </w:rPr>
        <w:t xml:space="preserve"> coming from the database. Mean every </w:t>
      </w:r>
      <w:r w:rsidR="004463DE">
        <w:rPr>
          <w:rFonts w:ascii="Times New Roman" w:eastAsia="Calibri Light" w:hAnsi="Times New Roman" w:cs="Times New Roman"/>
        </w:rPr>
        <w:t>day</w:t>
      </w:r>
      <w:r>
        <w:rPr>
          <w:rFonts w:ascii="Times New Roman" w:eastAsia="Calibri Light" w:hAnsi="Times New Roman" w:cs="Times New Roman"/>
        </w:rPr>
        <w:t xml:space="preserve"> the website or the system will display new word of the bible.</w:t>
      </w:r>
    </w:p>
    <w:p w14:paraId="4708F7BA" w14:textId="77777777" w:rsidR="001F7805" w:rsidRDefault="001F7805" w:rsidP="009B6BD1">
      <w:pPr>
        <w:keepNext/>
        <w:keepLines/>
        <w:spacing w:before="400" w:after="40" w:line="480" w:lineRule="auto"/>
        <w:rPr>
          <w:rFonts w:ascii="Times New Roman" w:eastAsia="Calibri Light" w:hAnsi="Times New Roman" w:cs="Times New Roman"/>
          <w:b/>
          <w:color w:val="1F4E79"/>
          <w:sz w:val="36"/>
        </w:rPr>
      </w:pPr>
    </w:p>
    <w:p w14:paraId="3E147622" w14:textId="77777777" w:rsidR="001F7805"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4D5735BD" wp14:editId="25B56482">
            <wp:extent cx="8115300" cy="37846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 programmes of the week.PNG"/>
                    <pic:cNvPicPr/>
                  </pic:nvPicPr>
                  <pic:blipFill>
                    <a:blip r:embed="rId82">
                      <a:extLst>
                        <a:ext uri="{28A0092B-C50C-407E-A947-70E740481C1C}">
                          <a14:useLocalDpi xmlns:a14="http://schemas.microsoft.com/office/drawing/2010/main" val="0"/>
                        </a:ext>
                      </a:extLst>
                    </a:blip>
                    <a:stretch>
                      <a:fillRect/>
                    </a:stretch>
                  </pic:blipFill>
                  <pic:spPr>
                    <a:xfrm>
                      <a:off x="0" y="0"/>
                      <a:ext cx="8115300" cy="3784600"/>
                    </a:xfrm>
                    <a:prstGeom prst="rect">
                      <a:avLst/>
                    </a:prstGeom>
                  </pic:spPr>
                </pic:pic>
              </a:graphicData>
            </a:graphic>
          </wp:inline>
        </w:drawing>
      </w:r>
    </w:p>
    <w:p w14:paraId="3204CED8" w14:textId="77777777" w:rsidR="001F7805" w:rsidRPr="007A4350" w:rsidRDefault="007A4350"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 xml:space="preserve">Now it </w:t>
      </w:r>
      <w:proofErr w:type="gramStart"/>
      <w:r>
        <w:rPr>
          <w:rFonts w:ascii="Times New Roman" w:eastAsia="Calibri Light" w:hAnsi="Times New Roman" w:cs="Times New Roman"/>
        </w:rPr>
        <w:t>place</w:t>
      </w:r>
      <w:proofErr w:type="gramEnd"/>
      <w:r>
        <w:rPr>
          <w:rFonts w:ascii="Times New Roman" w:eastAsia="Calibri Light" w:hAnsi="Times New Roman" w:cs="Times New Roman"/>
        </w:rPr>
        <w:t xml:space="preserve"> of the </w:t>
      </w:r>
      <w:proofErr w:type="spellStart"/>
      <w:r>
        <w:rPr>
          <w:rFonts w:ascii="Times New Roman" w:eastAsia="Calibri Light" w:hAnsi="Times New Roman" w:cs="Times New Roman"/>
        </w:rPr>
        <w:t>programmes</w:t>
      </w:r>
      <w:proofErr w:type="spellEnd"/>
      <w:r>
        <w:rPr>
          <w:rFonts w:ascii="Times New Roman" w:eastAsia="Calibri Light" w:hAnsi="Times New Roman" w:cs="Times New Roman"/>
        </w:rPr>
        <w:t xml:space="preserve"> of the main target of our system is to make Christians informed even if they are at home, job or whatever. The </w:t>
      </w:r>
      <w:proofErr w:type="spellStart"/>
      <w:r>
        <w:rPr>
          <w:rFonts w:ascii="Times New Roman" w:eastAsia="Calibri Light" w:hAnsi="Times New Roman" w:cs="Times New Roman"/>
        </w:rPr>
        <w:t>programmes</w:t>
      </w:r>
      <w:proofErr w:type="spellEnd"/>
      <w:r>
        <w:rPr>
          <w:rFonts w:ascii="Times New Roman" w:eastAsia="Calibri Light" w:hAnsi="Times New Roman" w:cs="Times New Roman"/>
        </w:rPr>
        <w:t xml:space="preserve"> should help Christians to be online </w:t>
      </w:r>
      <w:proofErr w:type="spellStart"/>
      <w:r>
        <w:rPr>
          <w:rFonts w:ascii="Times New Roman" w:eastAsia="Calibri Light" w:hAnsi="Times New Roman" w:cs="Times New Roman"/>
        </w:rPr>
        <w:t>informe</w:t>
      </w:r>
      <w:proofErr w:type="spellEnd"/>
      <w:r>
        <w:rPr>
          <w:rFonts w:ascii="Times New Roman" w:eastAsia="Calibri Light" w:hAnsi="Times New Roman" w:cs="Times New Roman"/>
        </w:rPr>
        <w:t xml:space="preserve"> in real time. When there is a new </w:t>
      </w:r>
      <w:proofErr w:type="spellStart"/>
      <w:r>
        <w:rPr>
          <w:rFonts w:ascii="Times New Roman" w:eastAsia="Calibri Light" w:hAnsi="Times New Roman" w:cs="Times New Roman"/>
        </w:rPr>
        <w:t>programme</w:t>
      </w:r>
      <w:proofErr w:type="spellEnd"/>
      <w:r>
        <w:rPr>
          <w:rFonts w:ascii="Times New Roman" w:eastAsia="Calibri Light" w:hAnsi="Times New Roman" w:cs="Times New Roman"/>
        </w:rPr>
        <w:t xml:space="preserve"> the system will notify them.</w:t>
      </w:r>
    </w:p>
    <w:p w14:paraId="7D7FFBCC"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ADDA8B1" wp14:editId="649D637E">
            <wp:extent cx="8115300" cy="3771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our youtube channel.PNG"/>
                    <pic:cNvPicPr/>
                  </pic:nvPicPr>
                  <pic:blipFill>
                    <a:blip r:embed="rId83">
                      <a:extLst>
                        <a:ext uri="{28A0092B-C50C-407E-A947-70E740481C1C}">
                          <a14:useLocalDpi xmlns:a14="http://schemas.microsoft.com/office/drawing/2010/main" val="0"/>
                        </a:ext>
                      </a:extLst>
                    </a:blip>
                    <a:stretch>
                      <a:fillRect/>
                    </a:stretch>
                  </pic:blipFill>
                  <pic:spPr>
                    <a:xfrm>
                      <a:off x="0" y="0"/>
                      <a:ext cx="8115300" cy="3771900"/>
                    </a:xfrm>
                    <a:prstGeom prst="rect">
                      <a:avLst/>
                    </a:prstGeom>
                  </pic:spPr>
                </pic:pic>
              </a:graphicData>
            </a:graphic>
          </wp:inline>
        </w:drawing>
      </w:r>
    </w:p>
    <w:p w14:paraId="31EBBE51" w14:textId="3AE7CA51" w:rsidR="0040475F" w:rsidRPr="005C403C" w:rsidRDefault="005C403C"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 xml:space="preserve">This works </w:t>
      </w:r>
      <w:r w:rsidR="00BE1BCD">
        <w:rPr>
          <w:rFonts w:ascii="Times New Roman" w:eastAsia="Calibri Light" w:hAnsi="Times New Roman" w:cs="Times New Roman"/>
        </w:rPr>
        <w:t>links</w:t>
      </w:r>
      <w:r>
        <w:rPr>
          <w:rFonts w:ascii="Times New Roman" w:eastAsia="Calibri Light" w:hAnsi="Times New Roman" w:cs="Times New Roman"/>
        </w:rPr>
        <w:t xml:space="preserve"> this link above but this one </w:t>
      </w:r>
      <w:r w:rsidR="00BE1BCD">
        <w:rPr>
          <w:rFonts w:ascii="Times New Roman" w:eastAsia="Calibri Light" w:hAnsi="Times New Roman" w:cs="Times New Roman"/>
        </w:rPr>
        <w:t>allows</w:t>
      </w:r>
      <w:r>
        <w:rPr>
          <w:rFonts w:ascii="Times New Roman" w:eastAsia="Calibri Light" w:hAnsi="Times New Roman" w:cs="Times New Roman"/>
        </w:rPr>
        <w:t xml:space="preserve"> users to get only the video of our </w:t>
      </w:r>
      <w:r w:rsidR="00BE1BCD">
        <w:rPr>
          <w:rFonts w:ascii="Times New Roman" w:eastAsia="Calibri Light" w:hAnsi="Times New Roman" w:cs="Times New Roman"/>
        </w:rPr>
        <w:t>YouTube</w:t>
      </w:r>
      <w:r>
        <w:rPr>
          <w:rFonts w:ascii="Times New Roman" w:eastAsia="Calibri Light" w:hAnsi="Times New Roman" w:cs="Times New Roman"/>
        </w:rPr>
        <w:t xml:space="preserve"> channel and they are </w:t>
      </w:r>
      <w:r w:rsidR="00BE1BCD">
        <w:rPr>
          <w:rFonts w:ascii="Times New Roman" w:eastAsia="Calibri Light" w:hAnsi="Times New Roman" w:cs="Times New Roman"/>
        </w:rPr>
        <w:t>allowed</w:t>
      </w:r>
      <w:r>
        <w:rPr>
          <w:rFonts w:ascii="Times New Roman" w:eastAsia="Calibri Light" w:hAnsi="Times New Roman" w:cs="Times New Roman"/>
        </w:rPr>
        <w:t xml:space="preserve"> </w:t>
      </w:r>
      <w:r w:rsidR="00BE1BCD">
        <w:rPr>
          <w:rFonts w:ascii="Times New Roman" w:eastAsia="Calibri Light" w:hAnsi="Times New Roman" w:cs="Times New Roman"/>
        </w:rPr>
        <w:t>to watch</w:t>
      </w:r>
      <w:r>
        <w:rPr>
          <w:rFonts w:ascii="Times New Roman" w:eastAsia="Calibri Light" w:hAnsi="Times New Roman" w:cs="Times New Roman"/>
        </w:rPr>
        <w:t xml:space="preserve"> it in their devices. </w:t>
      </w:r>
      <w:r w:rsidR="00BE1BCD">
        <w:rPr>
          <w:rFonts w:ascii="Times New Roman" w:eastAsia="Calibri Light" w:hAnsi="Times New Roman" w:cs="Times New Roman"/>
        </w:rPr>
        <w:t>Everywhere</w:t>
      </w:r>
      <w:r>
        <w:rPr>
          <w:rFonts w:ascii="Times New Roman" w:eastAsia="Calibri Light" w:hAnsi="Times New Roman" w:cs="Times New Roman"/>
        </w:rPr>
        <w:t>, anytime.</w:t>
      </w:r>
      <w:r w:rsidR="00BA3177">
        <w:rPr>
          <w:rFonts w:ascii="Times New Roman" w:eastAsia="Calibri Light" w:hAnsi="Times New Roman" w:cs="Times New Roman"/>
        </w:rPr>
        <w:t xml:space="preserve"> And inside the image show you can see the information within a </w:t>
      </w:r>
      <w:r w:rsidR="00BE1BCD">
        <w:rPr>
          <w:rFonts w:ascii="Times New Roman" w:eastAsia="Calibri Light" w:hAnsi="Times New Roman" w:cs="Times New Roman"/>
        </w:rPr>
        <w:t>phone.</w:t>
      </w:r>
      <w:r w:rsidR="00BA3177">
        <w:rPr>
          <w:rFonts w:ascii="Times New Roman" w:eastAsia="Calibri Light" w:hAnsi="Times New Roman" w:cs="Times New Roman"/>
        </w:rPr>
        <w:t xml:space="preserve"> it because our website is responsive it can be useable in every kind of device which have browser and internet access.</w:t>
      </w:r>
    </w:p>
    <w:p w14:paraId="3BF0F0FC"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2559B8EF"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04FEC6C6" wp14:editId="2DDB5CFE">
            <wp:extent cx="8115300" cy="3781425"/>
            <wp:effectExtent l="152400" t="152400" r="361950" b="3714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member the system will select the 5 last member in our database and display them.PNG"/>
                    <pic:cNvPicPr/>
                  </pic:nvPicPr>
                  <pic:blipFill>
                    <a:blip r:embed="rId84">
                      <a:extLst>
                        <a:ext uri="{28A0092B-C50C-407E-A947-70E740481C1C}">
                          <a14:useLocalDpi xmlns:a14="http://schemas.microsoft.com/office/drawing/2010/main" val="0"/>
                        </a:ext>
                      </a:extLst>
                    </a:blip>
                    <a:stretch>
                      <a:fillRect/>
                    </a:stretch>
                  </pic:blipFill>
                  <pic:spPr>
                    <a:xfrm>
                      <a:off x="0" y="0"/>
                      <a:ext cx="8115300" cy="3781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1863F0" w14:textId="0AB5D5A3" w:rsidR="0040475F" w:rsidRPr="00BA3177" w:rsidRDefault="00BA3177"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The system displays only five (5)</w:t>
      </w:r>
      <w:r w:rsidR="00BE1BCD">
        <w:rPr>
          <w:rFonts w:ascii="Times New Roman" w:eastAsia="Calibri Light" w:hAnsi="Times New Roman" w:cs="Times New Roman"/>
        </w:rPr>
        <w:t xml:space="preserve"> last users</w:t>
      </w:r>
      <w:r>
        <w:rPr>
          <w:rFonts w:ascii="Times New Roman" w:eastAsia="Calibri Light" w:hAnsi="Times New Roman" w:cs="Times New Roman"/>
        </w:rPr>
        <w:t>. In order to call others to join the community.</w:t>
      </w:r>
    </w:p>
    <w:p w14:paraId="08BEFA75"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219B0F2E"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FCCF7BA" wp14:editId="7548A735">
            <wp:extent cx="8115300" cy="37693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Footer of the index page that have the request form, where those people who are not register in our syste.PNG"/>
                    <pic:cNvPicPr/>
                  </pic:nvPicPr>
                  <pic:blipFill>
                    <a:blip r:embed="rId85">
                      <a:extLst>
                        <a:ext uri="{28A0092B-C50C-407E-A947-70E740481C1C}">
                          <a14:useLocalDpi xmlns:a14="http://schemas.microsoft.com/office/drawing/2010/main" val="0"/>
                        </a:ext>
                      </a:extLst>
                    </a:blip>
                    <a:stretch>
                      <a:fillRect/>
                    </a:stretch>
                  </pic:blipFill>
                  <pic:spPr>
                    <a:xfrm>
                      <a:off x="0" y="0"/>
                      <a:ext cx="8115300" cy="3769360"/>
                    </a:xfrm>
                    <a:prstGeom prst="rect">
                      <a:avLst/>
                    </a:prstGeom>
                  </pic:spPr>
                </pic:pic>
              </a:graphicData>
            </a:graphic>
          </wp:inline>
        </w:drawing>
      </w:r>
    </w:p>
    <w:p w14:paraId="54A225C9" w14:textId="77777777" w:rsidR="0040475F" w:rsidRPr="00BA3177" w:rsidRDefault="00BA3177" w:rsidP="009B6BD1">
      <w:pPr>
        <w:keepNext/>
        <w:keepLines/>
        <w:spacing w:before="400" w:after="40" w:line="480" w:lineRule="auto"/>
        <w:rPr>
          <w:rFonts w:ascii="Times New Roman" w:eastAsia="Calibri Light" w:hAnsi="Times New Roman" w:cs="Times New Roman"/>
        </w:rPr>
      </w:pPr>
      <w:r w:rsidRPr="00BA3177">
        <w:rPr>
          <w:rFonts w:ascii="Times New Roman" w:eastAsia="Calibri Light" w:hAnsi="Times New Roman" w:cs="Times New Roman"/>
        </w:rPr>
        <w:t xml:space="preserve">The </w:t>
      </w:r>
      <w:r>
        <w:rPr>
          <w:rFonts w:ascii="Times New Roman" w:eastAsia="Calibri Light" w:hAnsi="Times New Roman" w:cs="Times New Roman"/>
        </w:rPr>
        <w:t xml:space="preserve">footer of our index page. This footer displays 5 pastors, all departments and patterns of our </w:t>
      </w:r>
      <w:proofErr w:type="gramStart"/>
      <w:r>
        <w:rPr>
          <w:rFonts w:ascii="Times New Roman" w:eastAsia="Calibri Light" w:hAnsi="Times New Roman" w:cs="Times New Roman"/>
        </w:rPr>
        <w:t>church,,</w:t>
      </w:r>
      <w:proofErr w:type="gramEnd"/>
      <w:r>
        <w:rPr>
          <w:rFonts w:ascii="Times New Roman" w:eastAsia="Calibri Light" w:hAnsi="Times New Roman" w:cs="Times New Roman"/>
        </w:rPr>
        <w:t xml:space="preserve"> and resources news feedback within users and administration of the restoration church. And we call people </w:t>
      </w:r>
      <w:proofErr w:type="spellStart"/>
      <w:r>
        <w:rPr>
          <w:rFonts w:ascii="Times New Roman" w:eastAsia="Calibri Light" w:hAnsi="Times New Roman" w:cs="Times New Roman"/>
        </w:rPr>
        <w:t>alson</w:t>
      </w:r>
      <w:proofErr w:type="spellEnd"/>
      <w:r>
        <w:rPr>
          <w:rFonts w:ascii="Times New Roman" w:eastAsia="Calibri Light" w:hAnsi="Times New Roman" w:cs="Times New Roman"/>
        </w:rPr>
        <w:t xml:space="preserve"> to join our community by </w:t>
      </w:r>
      <w:proofErr w:type="spellStart"/>
      <w:r>
        <w:rPr>
          <w:rFonts w:ascii="Times New Roman" w:eastAsia="Calibri Light" w:hAnsi="Times New Roman" w:cs="Times New Roman"/>
        </w:rPr>
        <w:t>signin</w:t>
      </w:r>
      <w:proofErr w:type="spellEnd"/>
      <w:r>
        <w:rPr>
          <w:rFonts w:ascii="Times New Roman" w:eastAsia="Calibri Light" w:hAnsi="Times New Roman" w:cs="Times New Roman"/>
        </w:rPr>
        <w:t xml:space="preserve"> or signup. The form above </w:t>
      </w:r>
      <w:proofErr w:type="gramStart"/>
      <w:r>
        <w:rPr>
          <w:rFonts w:ascii="Times New Roman" w:eastAsia="Calibri Light" w:hAnsi="Times New Roman" w:cs="Times New Roman"/>
        </w:rPr>
        <w:t>a the</w:t>
      </w:r>
      <w:proofErr w:type="gramEnd"/>
      <w:r>
        <w:rPr>
          <w:rFonts w:ascii="Times New Roman" w:eastAsia="Calibri Light" w:hAnsi="Times New Roman" w:cs="Times New Roman"/>
        </w:rPr>
        <w:t xml:space="preserve"> top right is to send the request to the database.</w:t>
      </w:r>
    </w:p>
    <w:p w14:paraId="6B907432"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1FC69CC0"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F439A34" wp14:editId="2A03E278">
            <wp:extent cx="8115300" cy="37693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 Login, this will redirect the user if his or her user_level if 1 to admin part and if is equal to 0 to member side.PNG"/>
                    <pic:cNvPicPr/>
                  </pic:nvPicPr>
                  <pic:blipFill>
                    <a:blip r:embed="rId86">
                      <a:extLst>
                        <a:ext uri="{28A0092B-C50C-407E-A947-70E740481C1C}">
                          <a14:useLocalDpi xmlns:a14="http://schemas.microsoft.com/office/drawing/2010/main" val="0"/>
                        </a:ext>
                      </a:extLst>
                    </a:blip>
                    <a:stretch>
                      <a:fillRect/>
                    </a:stretch>
                  </pic:blipFill>
                  <pic:spPr>
                    <a:xfrm>
                      <a:off x="0" y="0"/>
                      <a:ext cx="8115300" cy="3769360"/>
                    </a:xfrm>
                    <a:prstGeom prst="rect">
                      <a:avLst/>
                    </a:prstGeom>
                    <a:ln>
                      <a:noFill/>
                    </a:ln>
                    <a:effectLst>
                      <a:softEdge rad="112500"/>
                    </a:effectLst>
                  </pic:spPr>
                </pic:pic>
              </a:graphicData>
            </a:graphic>
          </wp:inline>
        </w:drawing>
      </w:r>
    </w:p>
    <w:p w14:paraId="21782B86" w14:textId="570890CD" w:rsidR="0040475F" w:rsidRPr="00BE2887" w:rsidRDefault="00BE2887" w:rsidP="009B6BD1">
      <w:pPr>
        <w:keepNext/>
        <w:keepLines/>
        <w:spacing w:before="400" w:after="40" w:line="480" w:lineRule="auto"/>
        <w:rPr>
          <w:rFonts w:ascii="Times New Roman" w:eastAsia="Calibri Light" w:hAnsi="Times New Roman" w:cs="Times New Roman"/>
        </w:rPr>
      </w:pPr>
      <w:r w:rsidRPr="00BE2887">
        <w:rPr>
          <w:rFonts w:ascii="Times New Roman" w:eastAsia="Calibri Light" w:hAnsi="Times New Roman" w:cs="Times New Roman"/>
        </w:rPr>
        <w:t>Our</w:t>
      </w:r>
      <w:r>
        <w:rPr>
          <w:rFonts w:ascii="Times New Roman" w:eastAsia="Calibri Light" w:hAnsi="Times New Roman" w:cs="Times New Roman"/>
        </w:rPr>
        <w:t xml:space="preserve"> login page is use to both side of users, admin and simple users. The system is using </w:t>
      </w:r>
      <w:r w:rsidR="00E33220">
        <w:rPr>
          <w:rFonts w:ascii="Times New Roman" w:eastAsia="Calibri Light" w:hAnsi="Times New Roman" w:cs="Times New Roman"/>
        </w:rPr>
        <w:t>MySQL</w:t>
      </w:r>
      <w:r>
        <w:rPr>
          <w:rFonts w:ascii="Times New Roman" w:eastAsia="Calibri Light" w:hAnsi="Times New Roman" w:cs="Times New Roman"/>
        </w:rPr>
        <w:t xml:space="preserve"> database and then, when the users </w:t>
      </w:r>
      <w:proofErr w:type="gramStart"/>
      <w:r>
        <w:rPr>
          <w:rFonts w:ascii="Times New Roman" w:eastAsia="Calibri Light" w:hAnsi="Times New Roman" w:cs="Times New Roman"/>
        </w:rPr>
        <w:t xml:space="preserve">enter </w:t>
      </w:r>
      <w:r w:rsidRPr="00BE2887">
        <w:rPr>
          <w:rFonts w:ascii="Times New Roman" w:eastAsia="Calibri Light" w:hAnsi="Times New Roman" w:cs="Times New Roman"/>
        </w:rPr>
        <w:t xml:space="preserve"> </w:t>
      </w:r>
      <w:r w:rsidR="00E33220">
        <w:rPr>
          <w:rFonts w:ascii="Times New Roman" w:eastAsia="Calibri Light" w:hAnsi="Times New Roman" w:cs="Times New Roman"/>
        </w:rPr>
        <w:t>his</w:t>
      </w:r>
      <w:proofErr w:type="gramEnd"/>
      <w:r w:rsidR="00E33220">
        <w:rPr>
          <w:rFonts w:ascii="Times New Roman" w:eastAsia="Calibri Light" w:hAnsi="Times New Roman" w:cs="Times New Roman"/>
        </w:rPr>
        <w:t xml:space="preserve"> email or username and password the system will check if the </w:t>
      </w:r>
      <w:r w:rsidR="00BE1BCD">
        <w:rPr>
          <w:rFonts w:ascii="Times New Roman" w:eastAsia="Calibri Light" w:hAnsi="Times New Roman" w:cs="Times New Roman"/>
        </w:rPr>
        <w:t>user level</w:t>
      </w:r>
      <w:r w:rsidR="00E33220">
        <w:rPr>
          <w:rFonts w:ascii="Times New Roman" w:eastAsia="Calibri Light" w:hAnsi="Times New Roman" w:cs="Times New Roman"/>
        </w:rPr>
        <w:t xml:space="preserve"> of that session if is 0 the user wil</w:t>
      </w:r>
      <w:r w:rsidR="00BE1BCD">
        <w:rPr>
          <w:rFonts w:ascii="Times New Roman" w:eastAsia="Calibri Light" w:hAnsi="Times New Roman" w:cs="Times New Roman"/>
        </w:rPr>
        <w:t>l be</w:t>
      </w:r>
      <w:r w:rsidR="00E33220">
        <w:rPr>
          <w:rFonts w:ascii="Times New Roman" w:eastAsia="Calibri Light" w:hAnsi="Times New Roman" w:cs="Times New Roman"/>
        </w:rPr>
        <w:t xml:space="preserve"> redirect to ./member side and if his </w:t>
      </w:r>
      <w:r w:rsidR="00BE1BCD">
        <w:rPr>
          <w:rFonts w:ascii="Times New Roman" w:eastAsia="Calibri Light" w:hAnsi="Times New Roman" w:cs="Times New Roman"/>
        </w:rPr>
        <w:t>user level</w:t>
      </w:r>
      <w:r w:rsidR="00E33220">
        <w:rPr>
          <w:rFonts w:ascii="Times New Roman" w:eastAsia="Calibri Light" w:hAnsi="Times New Roman" w:cs="Times New Roman"/>
        </w:rPr>
        <w:t xml:space="preserve"> is equal to 1 he will be redirect to ./admin </w:t>
      </w:r>
    </w:p>
    <w:p w14:paraId="1A2A68E2"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6806583A"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447A3CF6" wp14:editId="20819591">
            <wp:extent cx="8115300" cy="3781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 Registration. if the user if not  yet register he is allowed to create he account.PNG"/>
                    <pic:cNvPicPr/>
                  </pic:nvPicPr>
                  <pic:blipFill>
                    <a:blip r:embed="rId87">
                      <a:extLst>
                        <a:ext uri="{28A0092B-C50C-407E-A947-70E740481C1C}">
                          <a14:useLocalDpi xmlns:a14="http://schemas.microsoft.com/office/drawing/2010/main" val="0"/>
                        </a:ext>
                      </a:extLst>
                    </a:blip>
                    <a:stretch>
                      <a:fillRect/>
                    </a:stretch>
                  </pic:blipFill>
                  <pic:spPr>
                    <a:xfrm>
                      <a:off x="0" y="0"/>
                      <a:ext cx="8115300" cy="3781425"/>
                    </a:xfrm>
                    <a:prstGeom prst="rect">
                      <a:avLst/>
                    </a:prstGeom>
                  </pic:spPr>
                </pic:pic>
              </a:graphicData>
            </a:graphic>
          </wp:inline>
        </w:drawing>
      </w:r>
    </w:p>
    <w:p w14:paraId="567396C4" w14:textId="77777777" w:rsidR="0040475F" w:rsidRPr="004D70B5" w:rsidRDefault="004D70B5"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 xml:space="preserve">Registration. At this part our system allows users to create their account itself and others can be created by the administration of the church this is because we need on many people we have in our church and whom are external (guest). The account should have a unique email address and unique id. This </w:t>
      </w:r>
      <w:proofErr w:type="gramStart"/>
      <w:r>
        <w:rPr>
          <w:rFonts w:ascii="Times New Roman" w:eastAsia="Calibri Light" w:hAnsi="Times New Roman" w:cs="Times New Roman"/>
        </w:rPr>
        <w:t>allow</w:t>
      </w:r>
      <w:proofErr w:type="gramEnd"/>
      <w:r>
        <w:rPr>
          <w:rFonts w:ascii="Times New Roman" w:eastAsia="Calibri Light" w:hAnsi="Times New Roman" w:cs="Times New Roman"/>
        </w:rPr>
        <w:t xml:space="preserve"> us to identify user when we get request or bad message, information </w:t>
      </w:r>
      <w:proofErr w:type="spellStart"/>
      <w:r>
        <w:rPr>
          <w:rFonts w:ascii="Times New Roman" w:eastAsia="Calibri Light" w:hAnsi="Times New Roman" w:cs="Times New Roman"/>
        </w:rPr>
        <w:t>etc</w:t>
      </w:r>
      <w:proofErr w:type="spellEnd"/>
      <w:r>
        <w:rPr>
          <w:rFonts w:ascii="Times New Roman" w:eastAsia="Calibri Light" w:hAnsi="Times New Roman" w:cs="Times New Roman"/>
        </w:rPr>
        <w:t>…</w:t>
      </w:r>
    </w:p>
    <w:p w14:paraId="2B6BB40C"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DE6F7D7" w14:textId="77777777" w:rsidR="0040475F" w:rsidRPr="00A161E0"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26539A3E" wp14:editId="705109B2">
            <wp:extent cx="8115300" cy="37636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 user homwe page,. this page is protected by a auth email or username and password.PNG"/>
                    <pic:cNvPicPr/>
                  </pic:nvPicPr>
                  <pic:blipFill>
                    <a:blip r:embed="rId88">
                      <a:extLst>
                        <a:ext uri="{28A0092B-C50C-407E-A947-70E740481C1C}">
                          <a14:useLocalDpi xmlns:a14="http://schemas.microsoft.com/office/drawing/2010/main" val="0"/>
                        </a:ext>
                      </a:extLst>
                    </a:blip>
                    <a:stretch>
                      <a:fillRect/>
                    </a:stretch>
                  </pic:blipFill>
                  <pic:spPr>
                    <a:xfrm>
                      <a:off x="0" y="0"/>
                      <a:ext cx="8115300" cy="3763645"/>
                    </a:xfrm>
                    <a:prstGeom prst="rect">
                      <a:avLst/>
                    </a:prstGeom>
                  </pic:spPr>
                </pic:pic>
              </a:graphicData>
            </a:graphic>
          </wp:inline>
        </w:drawing>
      </w:r>
    </w:p>
    <w:p w14:paraId="00BED7E3" w14:textId="77777777" w:rsidR="0040475F" w:rsidRPr="00A161E0" w:rsidRDefault="00A161E0" w:rsidP="009B6BD1">
      <w:pPr>
        <w:keepNext/>
        <w:keepLines/>
        <w:spacing w:before="400" w:after="40" w:line="480" w:lineRule="auto"/>
        <w:rPr>
          <w:rFonts w:ascii="Times New Roman" w:eastAsia="Calibri Light" w:hAnsi="Times New Roman" w:cs="Times New Roman"/>
        </w:rPr>
      </w:pPr>
      <w:r w:rsidRPr="00A161E0">
        <w:rPr>
          <w:rFonts w:ascii="Times New Roman" w:eastAsia="Calibri Light" w:hAnsi="Times New Roman" w:cs="Times New Roman"/>
        </w:rPr>
        <w:t xml:space="preserve">This </w:t>
      </w:r>
      <w:r>
        <w:rPr>
          <w:rFonts w:ascii="Times New Roman" w:eastAsia="Calibri Light" w:hAnsi="Times New Roman" w:cs="Times New Roman"/>
        </w:rPr>
        <w:t xml:space="preserve">the home page of the user. His greet by the system and this page is secured by the lock using php session and </w:t>
      </w:r>
      <w:proofErr w:type="spellStart"/>
      <w:r>
        <w:rPr>
          <w:rFonts w:ascii="Times New Roman" w:eastAsia="Calibri Light" w:hAnsi="Times New Roman" w:cs="Times New Roman"/>
        </w:rPr>
        <w:t>javascript</w:t>
      </w:r>
      <w:proofErr w:type="spellEnd"/>
      <w:r>
        <w:rPr>
          <w:rFonts w:ascii="Times New Roman" w:eastAsia="Calibri Light" w:hAnsi="Times New Roman" w:cs="Times New Roman"/>
        </w:rPr>
        <w:t xml:space="preserve">. The </w:t>
      </w:r>
      <w:proofErr w:type="spellStart"/>
      <w:r>
        <w:rPr>
          <w:rFonts w:ascii="Times New Roman" w:eastAsia="Calibri Light" w:hAnsi="Times New Roman" w:cs="Times New Roman"/>
        </w:rPr>
        <w:t>localstorage</w:t>
      </w:r>
      <w:proofErr w:type="spellEnd"/>
      <w:r>
        <w:rPr>
          <w:rFonts w:ascii="Times New Roman" w:eastAsia="Calibri Light" w:hAnsi="Times New Roman" w:cs="Times New Roman"/>
        </w:rPr>
        <w:t xml:space="preserve"> store data into his tables. In order to avoid the login in the next connection.</w:t>
      </w:r>
    </w:p>
    <w:p w14:paraId="346CDEB5"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FEDF54F" wp14:editId="16E8DD73">
            <wp:extent cx="8115300" cy="37445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3. Programmes form the user..PNG"/>
                    <pic:cNvPicPr/>
                  </pic:nvPicPr>
                  <pic:blipFill>
                    <a:blip r:embed="rId89">
                      <a:extLst>
                        <a:ext uri="{28A0092B-C50C-407E-A947-70E740481C1C}">
                          <a14:useLocalDpi xmlns:a14="http://schemas.microsoft.com/office/drawing/2010/main" val="0"/>
                        </a:ext>
                      </a:extLst>
                    </a:blip>
                    <a:stretch>
                      <a:fillRect/>
                    </a:stretch>
                  </pic:blipFill>
                  <pic:spPr>
                    <a:xfrm>
                      <a:off x="0" y="0"/>
                      <a:ext cx="8115300" cy="3744595"/>
                    </a:xfrm>
                    <a:prstGeom prst="rect">
                      <a:avLst/>
                    </a:prstGeom>
                  </pic:spPr>
                </pic:pic>
              </a:graphicData>
            </a:graphic>
          </wp:inline>
        </w:drawing>
      </w:r>
    </w:p>
    <w:p w14:paraId="4FA884EB"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0F00156F"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11430E41"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E844117" wp14:editId="32C21807">
            <wp:extent cx="8115300" cy="37547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 members.PNG"/>
                    <pic:cNvPicPr/>
                  </pic:nvPicPr>
                  <pic:blipFill>
                    <a:blip r:embed="rId90">
                      <a:extLst>
                        <a:ext uri="{28A0092B-C50C-407E-A947-70E740481C1C}">
                          <a14:useLocalDpi xmlns:a14="http://schemas.microsoft.com/office/drawing/2010/main" val="0"/>
                        </a:ext>
                      </a:extLst>
                    </a:blip>
                    <a:stretch>
                      <a:fillRect/>
                    </a:stretch>
                  </pic:blipFill>
                  <pic:spPr>
                    <a:xfrm>
                      <a:off x="0" y="0"/>
                      <a:ext cx="8115300" cy="3754755"/>
                    </a:xfrm>
                    <a:prstGeom prst="rect">
                      <a:avLst/>
                    </a:prstGeom>
                  </pic:spPr>
                </pic:pic>
              </a:graphicData>
            </a:graphic>
          </wp:inline>
        </w:drawing>
      </w:r>
    </w:p>
    <w:p w14:paraId="54869FAA"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4BA8249C"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0C914513"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5B208402" wp14:editId="097514CD">
            <wp:extent cx="8115300" cy="37636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5. when the user is checked, on clicked.PNG"/>
                    <pic:cNvPicPr/>
                  </pic:nvPicPr>
                  <pic:blipFill>
                    <a:blip r:embed="rId91">
                      <a:extLst>
                        <a:ext uri="{28A0092B-C50C-407E-A947-70E740481C1C}">
                          <a14:useLocalDpi xmlns:a14="http://schemas.microsoft.com/office/drawing/2010/main" val="0"/>
                        </a:ext>
                      </a:extLst>
                    </a:blip>
                    <a:stretch>
                      <a:fillRect/>
                    </a:stretch>
                  </pic:blipFill>
                  <pic:spPr>
                    <a:xfrm>
                      <a:off x="0" y="0"/>
                      <a:ext cx="8115300" cy="3763645"/>
                    </a:xfrm>
                    <a:prstGeom prst="rect">
                      <a:avLst/>
                    </a:prstGeom>
                  </pic:spPr>
                </pic:pic>
              </a:graphicData>
            </a:graphic>
          </wp:inline>
        </w:drawing>
      </w:r>
    </w:p>
    <w:p w14:paraId="3C13998F"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6F6CA81"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4C3A29C"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BABA84E" wp14:editId="33649C24">
            <wp:extent cx="8115300" cy="37706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6. user profile.PNG"/>
                    <pic:cNvPicPr/>
                  </pic:nvPicPr>
                  <pic:blipFill>
                    <a:blip r:embed="rId92">
                      <a:extLst>
                        <a:ext uri="{28A0092B-C50C-407E-A947-70E740481C1C}">
                          <a14:useLocalDpi xmlns:a14="http://schemas.microsoft.com/office/drawing/2010/main" val="0"/>
                        </a:ext>
                      </a:extLst>
                    </a:blip>
                    <a:stretch>
                      <a:fillRect/>
                    </a:stretch>
                  </pic:blipFill>
                  <pic:spPr>
                    <a:xfrm>
                      <a:off x="0" y="0"/>
                      <a:ext cx="8115300" cy="3770630"/>
                    </a:xfrm>
                    <a:prstGeom prst="rect">
                      <a:avLst/>
                    </a:prstGeom>
                  </pic:spPr>
                </pic:pic>
              </a:graphicData>
            </a:graphic>
          </wp:inline>
        </w:drawing>
      </w:r>
    </w:p>
    <w:p w14:paraId="70421C27"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333EEA12"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0FA68F95"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5C6E8D2" wp14:editId="2ADE8EAA">
            <wp:extent cx="8115300" cy="37801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7. user dashboard.PNG"/>
                    <pic:cNvPicPr/>
                  </pic:nvPicPr>
                  <pic:blipFill>
                    <a:blip r:embed="rId93">
                      <a:extLst>
                        <a:ext uri="{28A0092B-C50C-407E-A947-70E740481C1C}">
                          <a14:useLocalDpi xmlns:a14="http://schemas.microsoft.com/office/drawing/2010/main" val="0"/>
                        </a:ext>
                      </a:extLst>
                    </a:blip>
                    <a:stretch>
                      <a:fillRect/>
                    </a:stretch>
                  </pic:blipFill>
                  <pic:spPr>
                    <a:xfrm>
                      <a:off x="0" y="0"/>
                      <a:ext cx="8115300" cy="3780155"/>
                    </a:xfrm>
                    <a:prstGeom prst="rect">
                      <a:avLst/>
                    </a:prstGeom>
                  </pic:spPr>
                </pic:pic>
              </a:graphicData>
            </a:graphic>
          </wp:inline>
        </w:drawing>
      </w:r>
    </w:p>
    <w:p w14:paraId="03DEEED8" w14:textId="142AC822" w:rsidR="0040475F" w:rsidRPr="00F56A87" w:rsidRDefault="00F56A87" w:rsidP="009B6BD1">
      <w:pPr>
        <w:keepNext/>
        <w:keepLines/>
        <w:spacing w:before="400" w:after="40" w:line="48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 xml:space="preserve">This interface </w:t>
      </w:r>
      <w:proofErr w:type="gramStart"/>
      <w:r>
        <w:rPr>
          <w:rFonts w:ascii="Times New Roman" w:eastAsia="Calibri Light" w:hAnsi="Times New Roman" w:cs="Times New Roman"/>
          <w:bCs/>
          <w:sz w:val="24"/>
          <w:szCs w:val="16"/>
        </w:rPr>
        <w:t>show</w:t>
      </w:r>
      <w:proofErr w:type="gramEnd"/>
      <w:r>
        <w:rPr>
          <w:rFonts w:ascii="Times New Roman" w:eastAsia="Calibri Light" w:hAnsi="Times New Roman" w:cs="Times New Roman"/>
          <w:bCs/>
          <w:sz w:val="24"/>
          <w:szCs w:val="16"/>
        </w:rPr>
        <w:t xml:space="preserve"> the users in details about the members of the church, number of men and women, the total amount of member in our communit</w:t>
      </w:r>
      <w:r w:rsidR="00DF03D2">
        <w:rPr>
          <w:rFonts w:ascii="Times New Roman" w:eastAsia="Calibri Light" w:hAnsi="Times New Roman" w:cs="Times New Roman"/>
          <w:bCs/>
          <w:sz w:val="24"/>
          <w:szCs w:val="16"/>
        </w:rPr>
        <w:t>y, the number of weddings.</w:t>
      </w:r>
    </w:p>
    <w:p w14:paraId="1A7D924A"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E61CEBD"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713E973" wp14:editId="11EFA484">
            <wp:extent cx="8115300" cy="37541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8. user profile edit.PNG"/>
                    <pic:cNvPicPr/>
                  </pic:nvPicPr>
                  <pic:blipFill>
                    <a:blip r:embed="rId94">
                      <a:extLst>
                        <a:ext uri="{28A0092B-C50C-407E-A947-70E740481C1C}">
                          <a14:useLocalDpi xmlns:a14="http://schemas.microsoft.com/office/drawing/2010/main" val="0"/>
                        </a:ext>
                      </a:extLst>
                    </a:blip>
                    <a:stretch>
                      <a:fillRect/>
                    </a:stretch>
                  </pic:blipFill>
                  <pic:spPr>
                    <a:xfrm>
                      <a:off x="0" y="0"/>
                      <a:ext cx="8115300" cy="3754120"/>
                    </a:xfrm>
                    <a:prstGeom prst="rect">
                      <a:avLst/>
                    </a:prstGeom>
                  </pic:spPr>
                </pic:pic>
              </a:graphicData>
            </a:graphic>
          </wp:inline>
        </w:drawing>
      </w:r>
    </w:p>
    <w:p w14:paraId="694508CA" w14:textId="791E9C72" w:rsidR="0040475F" w:rsidRPr="003F6A01" w:rsidRDefault="003F6A01" w:rsidP="009B6BD1">
      <w:pPr>
        <w:keepNext/>
        <w:keepLines/>
        <w:spacing w:before="400" w:after="40" w:line="480" w:lineRule="auto"/>
        <w:rPr>
          <w:rFonts w:ascii="Times New Roman" w:eastAsia="Calibri Light" w:hAnsi="Times New Roman" w:cs="Times New Roman"/>
          <w:bCs/>
          <w:sz w:val="24"/>
          <w:szCs w:val="16"/>
        </w:rPr>
      </w:pPr>
      <w:proofErr w:type="spellStart"/>
      <w:r>
        <w:rPr>
          <w:rFonts w:ascii="Times New Roman" w:eastAsia="Calibri Light" w:hAnsi="Times New Roman" w:cs="Times New Roman"/>
          <w:bCs/>
          <w:sz w:val="24"/>
          <w:szCs w:val="16"/>
        </w:rPr>
        <w:t>Every one</w:t>
      </w:r>
      <w:proofErr w:type="spellEnd"/>
      <w:r>
        <w:rPr>
          <w:rFonts w:ascii="Times New Roman" w:eastAsia="Calibri Light" w:hAnsi="Times New Roman" w:cs="Times New Roman"/>
          <w:bCs/>
          <w:sz w:val="24"/>
          <w:szCs w:val="16"/>
        </w:rPr>
        <w:t xml:space="preserve"> can make mistake, reason why we tried to create this part. Where </w:t>
      </w:r>
      <w:proofErr w:type="gramStart"/>
      <w:r>
        <w:rPr>
          <w:rFonts w:ascii="Times New Roman" w:eastAsia="Calibri Light" w:hAnsi="Times New Roman" w:cs="Times New Roman"/>
          <w:bCs/>
          <w:sz w:val="24"/>
          <w:szCs w:val="16"/>
        </w:rPr>
        <w:t>an</w:t>
      </w:r>
      <w:proofErr w:type="gramEnd"/>
      <w:r>
        <w:rPr>
          <w:rFonts w:ascii="Times New Roman" w:eastAsia="Calibri Light" w:hAnsi="Times New Roman" w:cs="Times New Roman"/>
          <w:bCs/>
          <w:sz w:val="24"/>
          <w:szCs w:val="16"/>
        </w:rPr>
        <w:t xml:space="preserve"> user can change his or her username, and others information for his/her account. </w:t>
      </w:r>
    </w:p>
    <w:p w14:paraId="186F2F50"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7C76C230"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1871739" wp14:editId="2692B32F">
            <wp:extent cx="8115300" cy="37661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9. user profile edit 2.PNG"/>
                    <pic:cNvPicPr/>
                  </pic:nvPicPr>
                  <pic:blipFill>
                    <a:blip r:embed="rId95">
                      <a:extLst>
                        <a:ext uri="{28A0092B-C50C-407E-A947-70E740481C1C}">
                          <a14:useLocalDpi xmlns:a14="http://schemas.microsoft.com/office/drawing/2010/main" val="0"/>
                        </a:ext>
                      </a:extLst>
                    </a:blip>
                    <a:stretch>
                      <a:fillRect/>
                    </a:stretch>
                  </pic:blipFill>
                  <pic:spPr>
                    <a:xfrm>
                      <a:off x="0" y="0"/>
                      <a:ext cx="8115300" cy="3766185"/>
                    </a:xfrm>
                    <a:prstGeom prst="rect">
                      <a:avLst/>
                    </a:prstGeom>
                  </pic:spPr>
                </pic:pic>
              </a:graphicData>
            </a:graphic>
          </wp:inline>
        </w:drawing>
      </w:r>
    </w:p>
    <w:p w14:paraId="73049921" w14:textId="7AE311F4" w:rsidR="0040475F" w:rsidRPr="00B24B0F" w:rsidRDefault="00B24B0F" w:rsidP="009B6BD1">
      <w:pPr>
        <w:keepNext/>
        <w:keepLines/>
        <w:spacing w:before="400" w:after="40" w:line="48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User can change also his/her status and his/her wedding status</w:t>
      </w:r>
    </w:p>
    <w:p w14:paraId="12738432"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17CA097D" w14:textId="13FE2900"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4F0E4DE" wp14:editId="174ECD00">
            <wp:extent cx="8115300" cy="3774440"/>
            <wp:effectExtent l="0" t="0" r="635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 user profile reminding of the target of christian.PNG"/>
                    <pic:cNvPicPr/>
                  </pic:nvPicPr>
                  <pic:blipFill>
                    <a:blip r:embed="rId96">
                      <a:extLst>
                        <a:ext uri="{28A0092B-C50C-407E-A947-70E740481C1C}">
                          <a14:useLocalDpi xmlns:a14="http://schemas.microsoft.com/office/drawing/2010/main" val="0"/>
                        </a:ext>
                      </a:extLst>
                    </a:blip>
                    <a:stretch>
                      <a:fillRect/>
                    </a:stretch>
                  </pic:blipFill>
                  <pic:spPr>
                    <a:xfrm>
                      <a:off x="0" y="0"/>
                      <a:ext cx="8115300" cy="3774440"/>
                    </a:xfrm>
                    <a:prstGeom prst="rect">
                      <a:avLst/>
                    </a:prstGeom>
                  </pic:spPr>
                </pic:pic>
              </a:graphicData>
            </a:graphic>
          </wp:inline>
        </w:drawing>
      </w:r>
    </w:p>
    <w:p w14:paraId="1877A55E" w14:textId="17D32761" w:rsidR="00FA4B0E" w:rsidRPr="00FA4B0E" w:rsidRDefault="00FA4B0E" w:rsidP="009B6BD1">
      <w:pPr>
        <w:keepNext/>
        <w:keepLines/>
        <w:spacing w:before="400" w:after="40" w:line="48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 xml:space="preserve">This interface </w:t>
      </w:r>
      <w:r w:rsidR="00FE6AEE">
        <w:rPr>
          <w:rFonts w:ascii="Times New Roman" w:eastAsia="Calibri Light" w:hAnsi="Times New Roman" w:cs="Times New Roman"/>
          <w:bCs/>
          <w:sz w:val="24"/>
          <w:szCs w:val="16"/>
        </w:rPr>
        <w:t>shows</w:t>
      </w:r>
      <w:r>
        <w:rPr>
          <w:rFonts w:ascii="Times New Roman" w:eastAsia="Calibri Light" w:hAnsi="Times New Roman" w:cs="Times New Roman"/>
          <w:bCs/>
          <w:sz w:val="24"/>
          <w:szCs w:val="16"/>
        </w:rPr>
        <w:t xml:space="preserve"> or display our last video uploaded on </w:t>
      </w:r>
      <w:r w:rsidR="00FE6AEE">
        <w:rPr>
          <w:rFonts w:ascii="Times New Roman" w:eastAsia="Calibri Light" w:hAnsi="Times New Roman" w:cs="Times New Roman"/>
          <w:bCs/>
          <w:sz w:val="24"/>
          <w:szCs w:val="16"/>
        </w:rPr>
        <w:t>YouTube</w:t>
      </w:r>
      <w:r>
        <w:rPr>
          <w:rFonts w:ascii="Times New Roman" w:eastAsia="Calibri Light" w:hAnsi="Times New Roman" w:cs="Times New Roman"/>
          <w:bCs/>
          <w:sz w:val="24"/>
          <w:szCs w:val="16"/>
        </w:rPr>
        <w:t xml:space="preserve"> channel</w:t>
      </w:r>
      <w:r w:rsidR="00A6307A">
        <w:rPr>
          <w:rFonts w:ascii="Times New Roman" w:eastAsia="Calibri Light" w:hAnsi="Times New Roman" w:cs="Times New Roman"/>
          <w:bCs/>
          <w:sz w:val="24"/>
          <w:szCs w:val="16"/>
        </w:rPr>
        <w:t xml:space="preserve">. It can </w:t>
      </w:r>
      <w:r w:rsidR="00FE6AEE">
        <w:rPr>
          <w:rFonts w:ascii="Times New Roman" w:eastAsia="Calibri Light" w:hAnsi="Times New Roman" w:cs="Times New Roman"/>
          <w:bCs/>
          <w:sz w:val="24"/>
          <w:szCs w:val="16"/>
        </w:rPr>
        <w:t xml:space="preserve">be </w:t>
      </w:r>
      <w:r w:rsidR="00A6307A">
        <w:rPr>
          <w:rFonts w:ascii="Times New Roman" w:eastAsia="Calibri Light" w:hAnsi="Times New Roman" w:cs="Times New Roman"/>
          <w:bCs/>
          <w:sz w:val="24"/>
          <w:szCs w:val="16"/>
        </w:rPr>
        <w:t xml:space="preserve">preaching, or new, info, </w:t>
      </w:r>
      <w:r w:rsidR="00FE6AEE">
        <w:rPr>
          <w:rFonts w:ascii="Times New Roman" w:eastAsia="Calibri Light" w:hAnsi="Times New Roman" w:cs="Times New Roman"/>
          <w:bCs/>
          <w:sz w:val="24"/>
          <w:szCs w:val="16"/>
        </w:rPr>
        <w:t>programs</w:t>
      </w:r>
      <w:r w:rsidR="00A6307A">
        <w:rPr>
          <w:rFonts w:ascii="Times New Roman" w:eastAsia="Calibri Light" w:hAnsi="Times New Roman" w:cs="Times New Roman"/>
          <w:bCs/>
          <w:sz w:val="24"/>
          <w:szCs w:val="16"/>
        </w:rPr>
        <w:t xml:space="preserve"> but the last one</w:t>
      </w:r>
    </w:p>
    <w:p w14:paraId="3CDACDE3"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31195043"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3328E92A"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4385CD65"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7F256D0F"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59D5E2B1"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7D667F15"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60264036"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367A53ED"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0DF26BB0"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281A0872"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09C2B829"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0E1FBFF5"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1FFDF62B" w14:textId="77777777" w:rsidR="00F56A87" w:rsidRDefault="00F56A87" w:rsidP="009B6BD1">
      <w:pPr>
        <w:keepNext/>
        <w:keepLines/>
        <w:spacing w:before="40" w:after="0" w:line="480" w:lineRule="auto"/>
        <w:rPr>
          <w:rFonts w:ascii="Times New Roman" w:eastAsia="Times New Roman" w:hAnsi="Times New Roman" w:cs="Times New Roman"/>
          <w:b/>
          <w:color w:val="2E74B5"/>
          <w:sz w:val="24"/>
        </w:rPr>
      </w:pPr>
    </w:p>
    <w:p w14:paraId="7444312D" w14:textId="77777777" w:rsidR="00F56A87" w:rsidRDefault="00F56A87" w:rsidP="009B6BD1">
      <w:pPr>
        <w:keepNext/>
        <w:keepLines/>
        <w:spacing w:before="40" w:after="0" w:line="480" w:lineRule="auto"/>
        <w:rPr>
          <w:rFonts w:ascii="Times New Roman" w:eastAsia="Times New Roman" w:hAnsi="Times New Roman" w:cs="Times New Roman"/>
          <w:b/>
          <w:color w:val="2E74B5"/>
          <w:sz w:val="24"/>
        </w:rPr>
      </w:pPr>
    </w:p>
    <w:p w14:paraId="0E3F88BC" w14:textId="77777777" w:rsidR="00F56A87" w:rsidRDefault="00F56A87" w:rsidP="009B6BD1">
      <w:pPr>
        <w:keepNext/>
        <w:keepLines/>
        <w:spacing w:before="40" w:after="0" w:line="480" w:lineRule="auto"/>
        <w:rPr>
          <w:rFonts w:ascii="Times New Roman" w:eastAsia="Times New Roman" w:hAnsi="Times New Roman" w:cs="Times New Roman"/>
          <w:b/>
          <w:color w:val="2E74B5"/>
          <w:sz w:val="24"/>
        </w:rPr>
      </w:pPr>
    </w:p>
    <w:p w14:paraId="7313E348" w14:textId="771F7E5C" w:rsidR="000D6FB9" w:rsidRPr="009B6BD1" w:rsidRDefault="00056D37" w:rsidP="009B6BD1">
      <w:pPr>
        <w:keepNext/>
        <w:keepLines/>
        <w:spacing w:before="40" w:after="0" w:line="48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lastRenderedPageBreak/>
        <w:t>5.1 CONCLUSION</w:t>
      </w:r>
    </w:p>
    <w:p w14:paraId="5D0333B8" w14:textId="77777777" w:rsidR="000D6FB9" w:rsidRPr="009B6BD1" w:rsidRDefault="00056D37" w:rsidP="009B6BD1">
      <w:pPr>
        <w:keepNext/>
        <w:keepLines/>
        <w:spacing w:before="40" w:after="0" w:line="48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5.2 RECOMMENDATIONS</w:t>
      </w:r>
    </w:p>
    <w:p w14:paraId="5EE40FB4" w14:textId="77777777" w:rsidR="000D6FB9" w:rsidRPr="009B6BD1" w:rsidRDefault="00056D37" w:rsidP="009B6BD1">
      <w:pPr>
        <w:spacing w:before="240" w:line="480" w:lineRule="auto"/>
        <w:rPr>
          <w:rFonts w:ascii="Times New Roman" w:eastAsia="Times New Roman" w:hAnsi="Times New Roman" w:cs="Times New Roman"/>
          <w:sz w:val="24"/>
        </w:rPr>
      </w:pPr>
      <w:r w:rsidRPr="009B6BD1">
        <w:rPr>
          <w:rFonts w:ascii="Times New Roman" w:eastAsia="Times New Roman" w:hAnsi="Times New Roman" w:cs="Times New Roman"/>
          <w:sz w:val="24"/>
        </w:rPr>
        <w:t xml:space="preserve">For improvement of this work, we would like to give some recommendations. Our first recommendation of this work is to researchers especially for ones of Kigali Independent University/ Gisenyi campus, for improving by using more tools for interactions between the client and the seller and to take this as a starting point of them research. </w:t>
      </w:r>
    </w:p>
    <w:p w14:paraId="6E3B61E0" w14:textId="77777777" w:rsidR="000D6FB9" w:rsidRPr="009B6BD1" w:rsidRDefault="00056D37" w:rsidP="009B6BD1">
      <w:pPr>
        <w:keepNext/>
        <w:keepLines/>
        <w:spacing w:before="40" w:after="0" w:line="48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5.3. FUTURE WORK</w:t>
      </w:r>
    </w:p>
    <w:p w14:paraId="7726C762" w14:textId="77777777" w:rsidR="000D6FB9" w:rsidRPr="009B6BD1" w:rsidRDefault="000D6FB9" w:rsidP="009B6BD1">
      <w:pPr>
        <w:keepNext/>
        <w:keepLines/>
        <w:spacing w:before="400" w:after="40" w:line="480" w:lineRule="auto"/>
        <w:rPr>
          <w:rFonts w:ascii="Times New Roman" w:eastAsia="Times New Roman" w:hAnsi="Times New Roman" w:cs="Times New Roman"/>
          <w:b/>
          <w:sz w:val="28"/>
        </w:rPr>
      </w:pPr>
    </w:p>
    <w:sectPr w:rsidR="000D6FB9" w:rsidRPr="009B6BD1" w:rsidSect="00D04C3F">
      <w:pgSz w:w="15840" w:h="12240" w:orient="landscape"/>
      <w:pgMar w:top="180" w:right="1440" w:bottom="1440" w:left="16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32E402" w14:textId="77777777" w:rsidR="00367DD6" w:rsidRDefault="00367DD6" w:rsidP="00513A41">
      <w:pPr>
        <w:spacing w:after="0" w:line="240" w:lineRule="auto"/>
      </w:pPr>
      <w:r>
        <w:separator/>
      </w:r>
    </w:p>
  </w:endnote>
  <w:endnote w:type="continuationSeparator" w:id="0">
    <w:p w14:paraId="7D0767A8" w14:textId="77777777" w:rsidR="00367DD6" w:rsidRDefault="00367DD6" w:rsidP="00513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7ECE8A" w14:textId="77777777" w:rsidR="00367DD6" w:rsidRDefault="00367DD6" w:rsidP="00513A41">
      <w:pPr>
        <w:spacing w:after="0" w:line="240" w:lineRule="auto"/>
      </w:pPr>
      <w:r>
        <w:separator/>
      </w:r>
    </w:p>
  </w:footnote>
  <w:footnote w:type="continuationSeparator" w:id="0">
    <w:p w14:paraId="63A56467" w14:textId="77777777" w:rsidR="00367DD6" w:rsidRDefault="00367DD6" w:rsidP="00513A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17B14"/>
    <w:multiLevelType w:val="hybridMultilevel"/>
    <w:tmpl w:val="1862A6F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0F66F9A"/>
    <w:multiLevelType w:val="multilevel"/>
    <w:tmpl w:val="48CE91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65C4CE7"/>
    <w:multiLevelType w:val="multilevel"/>
    <w:tmpl w:val="D95ADB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D3502D6"/>
    <w:multiLevelType w:val="hybridMultilevel"/>
    <w:tmpl w:val="DB0C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527DBC"/>
    <w:multiLevelType w:val="multilevel"/>
    <w:tmpl w:val="D5580D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1F255D4"/>
    <w:multiLevelType w:val="multilevel"/>
    <w:tmpl w:val="CBCCF7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4665A41"/>
    <w:multiLevelType w:val="multilevel"/>
    <w:tmpl w:val="5EC4FD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5DE337C"/>
    <w:multiLevelType w:val="multilevel"/>
    <w:tmpl w:val="B20AD4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401D61E4"/>
    <w:multiLevelType w:val="multilevel"/>
    <w:tmpl w:val="4FA4A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391DE1"/>
    <w:multiLevelType w:val="hybridMultilevel"/>
    <w:tmpl w:val="DC6226DE"/>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BA4561"/>
    <w:multiLevelType w:val="multilevel"/>
    <w:tmpl w:val="B2026E98"/>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ACF3D59"/>
    <w:multiLevelType w:val="multilevel"/>
    <w:tmpl w:val="A15016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FE132D7"/>
    <w:multiLevelType w:val="multilevel"/>
    <w:tmpl w:val="4C62C3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519C2528"/>
    <w:multiLevelType w:val="multilevel"/>
    <w:tmpl w:val="3F200E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19D3501"/>
    <w:multiLevelType w:val="multilevel"/>
    <w:tmpl w:val="70BA21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25D030D"/>
    <w:multiLevelType w:val="multilevel"/>
    <w:tmpl w:val="7CC8AA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990353D"/>
    <w:multiLevelType w:val="multilevel"/>
    <w:tmpl w:val="5A5609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D0851C2"/>
    <w:multiLevelType w:val="hybridMultilevel"/>
    <w:tmpl w:val="45D69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43422B"/>
    <w:multiLevelType w:val="multilevel"/>
    <w:tmpl w:val="5FA259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65124047"/>
    <w:multiLevelType w:val="multilevel"/>
    <w:tmpl w:val="4992C7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79224FD"/>
    <w:multiLevelType w:val="multilevel"/>
    <w:tmpl w:val="7D9656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8183B6E"/>
    <w:multiLevelType w:val="multilevel"/>
    <w:tmpl w:val="7B6099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68387A63"/>
    <w:multiLevelType w:val="multilevel"/>
    <w:tmpl w:val="D0643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DC2132"/>
    <w:multiLevelType w:val="hybridMultilevel"/>
    <w:tmpl w:val="6714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993826"/>
    <w:multiLevelType w:val="multilevel"/>
    <w:tmpl w:val="99002C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78F9390D"/>
    <w:multiLevelType w:val="hybridMultilevel"/>
    <w:tmpl w:val="70B2F8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B26425"/>
    <w:multiLevelType w:val="hybridMultilevel"/>
    <w:tmpl w:val="6562BFB4"/>
    <w:lvl w:ilvl="0" w:tplc="D28E176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0E6CDD"/>
    <w:multiLevelType w:val="multilevel"/>
    <w:tmpl w:val="67D0FE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DF574C0"/>
    <w:multiLevelType w:val="multilevel"/>
    <w:tmpl w:val="88326D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3"/>
  </w:num>
  <w:num w:numId="2">
    <w:abstractNumId w:val="1"/>
  </w:num>
  <w:num w:numId="3">
    <w:abstractNumId w:val="20"/>
  </w:num>
  <w:num w:numId="4">
    <w:abstractNumId w:val="27"/>
  </w:num>
  <w:num w:numId="5">
    <w:abstractNumId w:val="12"/>
  </w:num>
  <w:num w:numId="6">
    <w:abstractNumId w:val="28"/>
  </w:num>
  <w:num w:numId="7">
    <w:abstractNumId w:val="11"/>
  </w:num>
  <w:num w:numId="8">
    <w:abstractNumId w:val="14"/>
  </w:num>
  <w:num w:numId="9">
    <w:abstractNumId w:val="6"/>
  </w:num>
  <w:num w:numId="10">
    <w:abstractNumId w:val="15"/>
  </w:num>
  <w:num w:numId="11">
    <w:abstractNumId w:val="7"/>
  </w:num>
  <w:num w:numId="12">
    <w:abstractNumId w:val="4"/>
  </w:num>
  <w:num w:numId="13">
    <w:abstractNumId w:val="16"/>
  </w:num>
  <w:num w:numId="14">
    <w:abstractNumId w:val="24"/>
  </w:num>
  <w:num w:numId="15">
    <w:abstractNumId w:val="21"/>
  </w:num>
  <w:num w:numId="16">
    <w:abstractNumId w:val="5"/>
  </w:num>
  <w:num w:numId="17">
    <w:abstractNumId w:val="18"/>
  </w:num>
  <w:num w:numId="18">
    <w:abstractNumId w:val="19"/>
  </w:num>
  <w:num w:numId="19">
    <w:abstractNumId w:val="2"/>
  </w:num>
  <w:num w:numId="20">
    <w:abstractNumId w:val="23"/>
  </w:num>
  <w:num w:numId="21">
    <w:abstractNumId w:val="9"/>
  </w:num>
  <w:num w:numId="22">
    <w:abstractNumId w:val="22"/>
  </w:num>
  <w:num w:numId="23">
    <w:abstractNumId w:val="8"/>
  </w:num>
  <w:num w:numId="24">
    <w:abstractNumId w:val="17"/>
  </w:num>
  <w:num w:numId="25">
    <w:abstractNumId w:val="0"/>
  </w:num>
  <w:num w:numId="26">
    <w:abstractNumId w:val="25"/>
  </w:num>
  <w:num w:numId="27">
    <w:abstractNumId w:val="3"/>
  </w:num>
  <w:num w:numId="28">
    <w:abstractNumId w:val="10"/>
  </w:num>
  <w:num w:numId="29">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ce elbisimwa">
    <w15:presenceInfo w15:providerId="Windows Live" w15:userId="f4504dd03c7ad9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ocumentProtection w:edit="trackedChanges" w:enforcement="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6FB9"/>
    <w:rsid w:val="000006F7"/>
    <w:rsid w:val="000039D4"/>
    <w:rsid w:val="00021460"/>
    <w:rsid w:val="00031EB2"/>
    <w:rsid w:val="00040309"/>
    <w:rsid w:val="0004373E"/>
    <w:rsid w:val="00056D37"/>
    <w:rsid w:val="000612DC"/>
    <w:rsid w:val="00072801"/>
    <w:rsid w:val="000A746B"/>
    <w:rsid w:val="000B4004"/>
    <w:rsid w:val="000B7D6B"/>
    <w:rsid w:val="000C1D71"/>
    <w:rsid w:val="000C2A38"/>
    <w:rsid w:val="000D6FB9"/>
    <w:rsid w:val="000D7D0C"/>
    <w:rsid w:val="000E5C93"/>
    <w:rsid w:val="000F00D6"/>
    <w:rsid w:val="000F239E"/>
    <w:rsid w:val="000F2552"/>
    <w:rsid w:val="001029CA"/>
    <w:rsid w:val="0011176C"/>
    <w:rsid w:val="00115E84"/>
    <w:rsid w:val="00115EAC"/>
    <w:rsid w:val="00120E76"/>
    <w:rsid w:val="00132B0C"/>
    <w:rsid w:val="00135067"/>
    <w:rsid w:val="0014724D"/>
    <w:rsid w:val="00167CE4"/>
    <w:rsid w:val="0017115C"/>
    <w:rsid w:val="0018281A"/>
    <w:rsid w:val="001828A1"/>
    <w:rsid w:val="00186828"/>
    <w:rsid w:val="0019708D"/>
    <w:rsid w:val="001A5B13"/>
    <w:rsid w:val="001B1016"/>
    <w:rsid w:val="001C1D32"/>
    <w:rsid w:val="001D3F38"/>
    <w:rsid w:val="001E1E35"/>
    <w:rsid w:val="001E32D3"/>
    <w:rsid w:val="001E4D7A"/>
    <w:rsid w:val="001F2361"/>
    <w:rsid w:val="001F7805"/>
    <w:rsid w:val="001F7A1C"/>
    <w:rsid w:val="00201F3B"/>
    <w:rsid w:val="00202C97"/>
    <w:rsid w:val="0020517F"/>
    <w:rsid w:val="00205933"/>
    <w:rsid w:val="00221D8C"/>
    <w:rsid w:val="002641BB"/>
    <w:rsid w:val="002A0654"/>
    <w:rsid w:val="002B6914"/>
    <w:rsid w:val="002C4DA5"/>
    <w:rsid w:val="002C7C7B"/>
    <w:rsid w:val="003007C9"/>
    <w:rsid w:val="003050F0"/>
    <w:rsid w:val="0031372C"/>
    <w:rsid w:val="00316139"/>
    <w:rsid w:val="00354C5F"/>
    <w:rsid w:val="003606D4"/>
    <w:rsid w:val="003608B7"/>
    <w:rsid w:val="00367DD6"/>
    <w:rsid w:val="00371493"/>
    <w:rsid w:val="00374C8C"/>
    <w:rsid w:val="00374F62"/>
    <w:rsid w:val="003960C9"/>
    <w:rsid w:val="003B16FD"/>
    <w:rsid w:val="003B4EC0"/>
    <w:rsid w:val="003B5A48"/>
    <w:rsid w:val="003C42D9"/>
    <w:rsid w:val="003E0C6E"/>
    <w:rsid w:val="003E708E"/>
    <w:rsid w:val="003F6A01"/>
    <w:rsid w:val="004034AF"/>
    <w:rsid w:val="0040475F"/>
    <w:rsid w:val="00420508"/>
    <w:rsid w:val="00427969"/>
    <w:rsid w:val="004366AD"/>
    <w:rsid w:val="004463DE"/>
    <w:rsid w:val="004724FA"/>
    <w:rsid w:val="0048382E"/>
    <w:rsid w:val="004A2DDA"/>
    <w:rsid w:val="004A36CA"/>
    <w:rsid w:val="004B3630"/>
    <w:rsid w:val="004C2B3E"/>
    <w:rsid w:val="004D70B5"/>
    <w:rsid w:val="00501B86"/>
    <w:rsid w:val="00503D9A"/>
    <w:rsid w:val="00513A41"/>
    <w:rsid w:val="00522EEB"/>
    <w:rsid w:val="00570BAC"/>
    <w:rsid w:val="005A4BDD"/>
    <w:rsid w:val="005C0B6F"/>
    <w:rsid w:val="005C403C"/>
    <w:rsid w:val="005D087F"/>
    <w:rsid w:val="005E6696"/>
    <w:rsid w:val="00605871"/>
    <w:rsid w:val="00613FB8"/>
    <w:rsid w:val="00632CF9"/>
    <w:rsid w:val="00641F3D"/>
    <w:rsid w:val="0065015B"/>
    <w:rsid w:val="00655088"/>
    <w:rsid w:val="006576A0"/>
    <w:rsid w:val="00663529"/>
    <w:rsid w:val="00665CBD"/>
    <w:rsid w:val="006914E9"/>
    <w:rsid w:val="006922A0"/>
    <w:rsid w:val="0069554B"/>
    <w:rsid w:val="006A201C"/>
    <w:rsid w:val="006D53C9"/>
    <w:rsid w:val="006F37E8"/>
    <w:rsid w:val="006F40B7"/>
    <w:rsid w:val="006F5280"/>
    <w:rsid w:val="00721686"/>
    <w:rsid w:val="00725964"/>
    <w:rsid w:val="00731264"/>
    <w:rsid w:val="00754E84"/>
    <w:rsid w:val="007735FC"/>
    <w:rsid w:val="007777CF"/>
    <w:rsid w:val="00787970"/>
    <w:rsid w:val="007A4350"/>
    <w:rsid w:val="007C51AC"/>
    <w:rsid w:val="007E03CE"/>
    <w:rsid w:val="007E10FA"/>
    <w:rsid w:val="0080094C"/>
    <w:rsid w:val="00812297"/>
    <w:rsid w:val="00825F4A"/>
    <w:rsid w:val="00826A2F"/>
    <w:rsid w:val="00844B65"/>
    <w:rsid w:val="008729DB"/>
    <w:rsid w:val="00873CA1"/>
    <w:rsid w:val="00874FD6"/>
    <w:rsid w:val="00880962"/>
    <w:rsid w:val="008938DF"/>
    <w:rsid w:val="008A0004"/>
    <w:rsid w:val="008B5F38"/>
    <w:rsid w:val="008C24B3"/>
    <w:rsid w:val="008E0BC2"/>
    <w:rsid w:val="008E0BF8"/>
    <w:rsid w:val="008E2182"/>
    <w:rsid w:val="009523B4"/>
    <w:rsid w:val="00970C3A"/>
    <w:rsid w:val="0097644C"/>
    <w:rsid w:val="009856CB"/>
    <w:rsid w:val="00986C05"/>
    <w:rsid w:val="009A5974"/>
    <w:rsid w:val="009A7788"/>
    <w:rsid w:val="009A7BDA"/>
    <w:rsid w:val="009B0222"/>
    <w:rsid w:val="009B6BD1"/>
    <w:rsid w:val="009C135D"/>
    <w:rsid w:val="009D7D39"/>
    <w:rsid w:val="009E0337"/>
    <w:rsid w:val="009E4163"/>
    <w:rsid w:val="009F0CDC"/>
    <w:rsid w:val="00A161E0"/>
    <w:rsid w:val="00A6307A"/>
    <w:rsid w:val="00A65C23"/>
    <w:rsid w:val="00A75A79"/>
    <w:rsid w:val="00A94094"/>
    <w:rsid w:val="00AA391D"/>
    <w:rsid w:val="00AE77D0"/>
    <w:rsid w:val="00AF08AE"/>
    <w:rsid w:val="00B24B0F"/>
    <w:rsid w:val="00B25917"/>
    <w:rsid w:val="00B26194"/>
    <w:rsid w:val="00B2762B"/>
    <w:rsid w:val="00B35E46"/>
    <w:rsid w:val="00B51D92"/>
    <w:rsid w:val="00B550A2"/>
    <w:rsid w:val="00B55C0F"/>
    <w:rsid w:val="00B57D7D"/>
    <w:rsid w:val="00B61948"/>
    <w:rsid w:val="00B6426E"/>
    <w:rsid w:val="00B82754"/>
    <w:rsid w:val="00B84744"/>
    <w:rsid w:val="00B87062"/>
    <w:rsid w:val="00BA3177"/>
    <w:rsid w:val="00BC3D04"/>
    <w:rsid w:val="00BD05F9"/>
    <w:rsid w:val="00BE1BCD"/>
    <w:rsid w:val="00BE2887"/>
    <w:rsid w:val="00BF52FC"/>
    <w:rsid w:val="00C07734"/>
    <w:rsid w:val="00C161CC"/>
    <w:rsid w:val="00C23163"/>
    <w:rsid w:val="00C31D0E"/>
    <w:rsid w:val="00C466A7"/>
    <w:rsid w:val="00C65A0A"/>
    <w:rsid w:val="00C8273E"/>
    <w:rsid w:val="00C85294"/>
    <w:rsid w:val="00CB4CE5"/>
    <w:rsid w:val="00CC4DB6"/>
    <w:rsid w:val="00CC4EA5"/>
    <w:rsid w:val="00CD12CD"/>
    <w:rsid w:val="00D04C3F"/>
    <w:rsid w:val="00D32075"/>
    <w:rsid w:val="00D37029"/>
    <w:rsid w:val="00D44C8D"/>
    <w:rsid w:val="00D81C0E"/>
    <w:rsid w:val="00DE6F7B"/>
    <w:rsid w:val="00DF03D2"/>
    <w:rsid w:val="00E1044A"/>
    <w:rsid w:val="00E33220"/>
    <w:rsid w:val="00E34185"/>
    <w:rsid w:val="00E50D11"/>
    <w:rsid w:val="00E53B5F"/>
    <w:rsid w:val="00E6017A"/>
    <w:rsid w:val="00E77621"/>
    <w:rsid w:val="00E965DC"/>
    <w:rsid w:val="00EA3EDB"/>
    <w:rsid w:val="00EA5673"/>
    <w:rsid w:val="00EA751E"/>
    <w:rsid w:val="00EB6939"/>
    <w:rsid w:val="00ED43CC"/>
    <w:rsid w:val="00EE1BB1"/>
    <w:rsid w:val="00EF6DEA"/>
    <w:rsid w:val="00F376D2"/>
    <w:rsid w:val="00F46620"/>
    <w:rsid w:val="00F56A87"/>
    <w:rsid w:val="00F643F9"/>
    <w:rsid w:val="00F672EF"/>
    <w:rsid w:val="00F86242"/>
    <w:rsid w:val="00FA4B0E"/>
    <w:rsid w:val="00FD263A"/>
    <w:rsid w:val="00FE6AEE"/>
    <w:rsid w:val="00FE7C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5CA33"/>
  <w15:docId w15:val="{CB4453AC-D5B5-4010-95CE-34A17BAF8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965D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28A1"/>
    <w:pPr>
      <w:ind w:left="720"/>
      <w:contextualSpacing/>
    </w:pPr>
  </w:style>
  <w:style w:type="character" w:styleId="Hyperlink">
    <w:name w:val="Hyperlink"/>
    <w:basedOn w:val="DefaultParagraphFont"/>
    <w:uiPriority w:val="99"/>
    <w:unhideWhenUsed/>
    <w:rsid w:val="00986C05"/>
    <w:rPr>
      <w:color w:val="0000FF"/>
      <w:u w:val="single"/>
    </w:rPr>
  </w:style>
  <w:style w:type="paragraph" w:styleId="NormalWeb">
    <w:name w:val="Normal (Web)"/>
    <w:basedOn w:val="Normal"/>
    <w:uiPriority w:val="99"/>
    <w:semiHidden/>
    <w:unhideWhenUsed/>
    <w:rsid w:val="009D7D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pa">
    <w:name w:val="ipa"/>
    <w:basedOn w:val="DefaultParagraphFont"/>
    <w:rsid w:val="00826A2F"/>
  </w:style>
  <w:style w:type="character" w:customStyle="1" w:styleId="Heading1Char">
    <w:name w:val="Heading 1 Char"/>
    <w:basedOn w:val="DefaultParagraphFont"/>
    <w:link w:val="Heading1"/>
    <w:uiPriority w:val="9"/>
    <w:rsid w:val="00E965DC"/>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E965DC"/>
    <w:rPr>
      <w:b/>
      <w:bCs/>
    </w:rPr>
  </w:style>
  <w:style w:type="paragraph" w:styleId="HTMLPreformatted">
    <w:name w:val="HTML Preformatted"/>
    <w:basedOn w:val="Normal"/>
    <w:link w:val="HTMLPreformattedChar"/>
    <w:uiPriority w:val="99"/>
    <w:semiHidden/>
    <w:unhideWhenUsed/>
    <w:rsid w:val="00E96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65DC"/>
    <w:rPr>
      <w:rFonts w:ascii="Courier New" w:eastAsia="Times New Roman" w:hAnsi="Courier New" w:cs="Courier New"/>
      <w:sz w:val="20"/>
      <w:szCs w:val="20"/>
    </w:rPr>
  </w:style>
  <w:style w:type="paragraph" w:styleId="Header">
    <w:name w:val="header"/>
    <w:basedOn w:val="Normal"/>
    <w:link w:val="HeaderChar"/>
    <w:uiPriority w:val="99"/>
    <w:unhideWhenUsed/>
    <w:rsid w:val="00513A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3A41"/>
  </w:style>
  <w:style w:type="paragraph" w:styleId="Footer">
    <w:name w:val="footer"/>
    <w:basedOn w:val="Normal"/>
    <w:link w:val="FooterChar"/>
    <w:uiPriority w:val="99"/>
    <w:unhideWhenUsed/>
    <w:rsid w:val="00513A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3A41"/>
  </w:style>
  <w:style w:type="paragraph" w:styleId="BalloonText">
    <w:name w:val="Balloon Text"/>
    <w:basedOn w:val="Normal"/>
    <w:link w:val="BalloonTextChar"/>
    <w:uiPriority w:val="99"/>
    <w:semiHidden/>
    <w:unhideWhenUsed/>
    <w:rsid w:val="007C51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51AC"/>
    <w:rPr>
      <w:rFonts w:ascii="Segoe UI" w:hAnsi="Segoe UI" w:cs="Segoe UI"/>
      <w:sz w:val="18"/>
      <w:szCs w:val="18"/>
    </w:rPr>
  </w:style>
  <w:style w:type="character" w:styleId="UnresolvedMention">
    <w:name w:val="Unresolved Mention"/>
    <w:basedOn w:val="DefaultParagraphFont"/>
    <w:uiPriority w:val="99"/>
    <w:semiHidden/>
    <w:unhideWhenUsed/>
    <w:rsid w:val="00522EEB"/>
    <w:rPr>
      <w:color w:val="605E5C"/>
      <w:shd w:val="clear" w:color="auto" w:fill="E1DFDD"/>
    </w:rPr>
  </w:style>
  <w:style w:type="character" w:customStyle="1" w:styleId="apple-converted-space">
    <w:name w:val="apple-converted-space"/>
    <w:basedOn w:val="DefaultParagraphFont"/>
    <w:rsid w:val="000C1D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7620366">
      <w:bodyDiv w:val="1"/>
      <w:marLeft w:val="0"/>
      <w:marRight w:val="0"/>
      <w:marTop w:val="0"/>
      <w:marBottom w:val="0"/>
      <w:divBdr>
        <w:top w:val="none" w:sz="0" w:space="0" w:color="auto"/>
        <w:left w:val="none" w:sz="0" w:space="0" w:color="auto"/>
        <w:bottom w:val="none" w:sz="0" w:space="0" w:color="auto"/>
        <w:right w:val="none" w:sz="0" w:space="0" w:color="auto"/>
      </w:divBdr>
    </w:div>
    <w:div w:id="1330446704">
      <w:bodyDiv w:val="1"/>
      <w:marLeft w:val="0"/>
      <w:marRight w:val="0"/>
      <w:marTop w:val="0"/>
      <w:marBottom w:val="0"/>
      <w:divBdr>
        <w:top w:val="none" w:sz="0" w:space="0" w:color="auto"/>
        <w:left w:val="none" w:sz="0" w:space="0" w:color="auto"/>
        <w:bottom w:val="none" w:sz="0" w:space="0" w:color="auto"/>
        <w:right w:val="none" w:sz="0" w:space="0" w:color="auto"/>
      </w:divBdr>
    </w:div>
    <w:div w:id="1722172705">
      <w:bodyDiv w:val="1"/>
      <w:marLeft w:val="0"/>
      <w:marRight w:val="0"/>
      <w:marTop w:val="0"/>
      <w:marBottom w:val="0"/>
      <w:divBdr>
        <w:top w:val="none" w:sz="0" w:space="0" w:color="auto"/>
        <w:left w:val="none" w:sz="0" w:space="0" w:color="auto"/>
        <w:bottom w:val="none" w:sz="0" w:space="0" w:color="auto"/>
        <w:right w:val="none" w:sz="0" w:space="0" w:color="auto"/>
      </w:divBdr>
    </w:div>
    <w:div w:id="18426211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Web_application" TargetMode="External"/><Relationship Id="rId21" Type="http://schemas.openxmlformats.org/officeDocument/2006/relationships/hyperlink" Target="https://en.wikipedia.org/wiki/Runtime_environment" TargetMode="External"/><Relationship Id="rId34" Type="http://schemas.openxmlformats.org/officeDocument/2006/relationships/hyperlink" Target="https://en.wikipedia.org/wiki/GPL" TargetMode="External"/><Relationship Id="rId42" Type="http://schemas.openxmlformats.org/officeDocument/2006/relationships/hyperlink" Target="https://en.wikipedia.org/wiki/MySQL" TargetMode="External"/><Relationship Id="rId47" Type="http://schemas.openxmlformats.org/officeDocument/2006/relationships/hyperlink" Target="https://en.wikipedia.org/wiki/Relational_database" TargetMode="External"/><Relationship Id="rId50" Type="http://schemas.openxmlformats.org/officeDocument/2006/relationships/hyperlink" Target="http://www.senchalabs.org/connect/" TargetMode="External"/><Relationship Id="rId55" Type="http://schemas.openxmlformats.org/officeDocument/2006/relationships/hyperlink" Target="https://en.wikipedia.org/wiki/Domain_name" TargetMode="External"/><Relationship Id="rId63" Type="http://schemas.openxmlformats.org/officeDocument/2006/relationships/image" Target="media/image10.png"/><Relationship Id="rId68" Type="http://schemas.openxmlformats.org/officeDocument/2006/relationships/image" Target="media/image12.png"/><Relationship Id="rId76" Type="http://schemas.openxmlformats.org/officeDocument/2006/relationships/oleObject" Target="embeddings/oleObject2.bin"/><Relationship Id="rId84" Type="http://schemas.openxmlformats.org/officeDocument/2006/relationships/image" Target="media/image27.PNG"/><Relationship Id="rId89" Type="http://schemas.openxmlformats.org/officeDocument/2006/relationships/image" Target="media/image3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en.wikipedia.org/wiki/MIT_License" TargetMode="External"/><Relationship Id="rId11" Type="http://schemas.openxmlformats.org/officeDocument/2006/relationships/image" Target="media/image3.svg"/><Relationship Id="rId24" Type="http://schemas.openxmlformats.org/officeDocument/2006/relationships/hyperlink" Target="https://en.wikipedia.org/wiki/Dynamic_web_page" TargetMode="External"/><Relationship Id="rId32" Type="http://schemas.openxmlformats.org/officeDocument/2006/relationships/hyperlink" Target="https://en.wikipedia.org/wiki/Copyleft" TargetMode="External"/><Relationship Id="rId37" Type="http://schemas.openxmlformats.org/officeDocument/2006/relationships/hyperlink" Target="https://en.wikipedia.org/wiki/Copyleft" TargetMode="External"/><Relationship Id="rId40" Type="http://schemas.openxmlformats.org/officeDocument/2006/relationships/hyperlink" Target="https://en.wikipedia.org/wiki/Open-source_software" TargetMode="External"/><Relationship Id="rId45" Type="http://schemas.openxmlformats.org/officeDocument/2006/relationships/hyperlink" Target="https://en.wikipedia.org/wiki/SQL" TargetMode="External"/><Relationship Id="rId53" Type="http://schemas.openxmlformats.org/officeDocument/2006/relationships/hyperlink" Target="https://en.wikipedia.org/wiki/Web_resource" TargetMode="External"/><Relationship Id="rId58" Type="http://schemas.openxmlformats.org/officeDocument/2006/relationships/hyperlink" Target="https://en.wikipedia.org/wiki/Ajax_(programming)" TargetMode="External"/><Relationship Id="rId66" Type="http://schemas.openxmlformats.org/officeDocument/2006/relationships/image" Target="media/image11.png"/><Relationship Id="rId74" Type="http://schemas.openxmlformats.org/officeDocument/2006/relationships/image" Target="media/image18.JPG"/><Relationship Id="rId79" Type="http://schemas.openxmlformats.org/officeDocument/2006/relationships/image" Target="media/image22.PNG"/><Relationship Id="rId87"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hyperlink" Target="https://en.wikipedia.org/wiki/World_Wide_Web_Consortium" TargetMode="External"/><Relationship Id="rId82" Type="http://schemas.openxmlformats.org/officeDocument/2006/relationships/image" Target="media/image25.PNG"/><Relationship Id="rId90" Type="http://schemas.openxmlformats.org/officeDocument/2006/relationships/image" Target="media/image33.PNG"/><Relationship Id="rId95" Type="http://schemas.openxmlformats.org/officeDocument/2006/relationships/image" Target="media/image38.PNG"/><Relationship Id="rId19" Type="http://schemas.openxmlformats.org/officeDocument/2006/relationships/hyperlink" Target="https://en.wikipedia.org/wiki/Front_end_and_back_end" TargetMode="External"/><Relationship Id="rId14" Type="http://schemas.openxmlformats.org/officeDocument/2006/relationships/image" Target="media/image6.png"/><Relationship Id="rId22" Type="http://schemas.openxmlformats.org/officeDocument/2006/relationships/hyperlink" Target="https://en.wikipedia.org/wiki/Web_browser" TargetMode="External"/><Relationship Id="rId27" Type="http://schemas.openxmlformats.org/officeDocument/2006/relationships/hyperlink" Target="https://en.wikipedia.org/wiki/Permissive_free_software_license" TargetMode="External"/><Relationship Id="rId30" Type="http://schemas.openxmlformats.org/officeDocument/2006/relationships/hyperlink" Target="https://en.wikipedia.org/wiki/License_compatibility" TargetMode="External"/><Relationship Id="rId35" Type="http://schemas.openxmlformats.org/officeDocument/2006/relationships/hyperlink" Target="https://en.wikipedia.org/wiki/Proprietary_software" TargetMode="External"/><Relationship Id="rId43" Type="http://schemas.openxmlformats.org/officeDocument/2006/relationships/hyperlink" Target="https://en.wikipedia.org/wiki/MySQL" TargetMode="External"/><Relationship Id="rId48" Type="http://schemas.openxmlformats.org/officeDocument/2006/relationships/hyperlink" Target="https://en.wikipedia.org/wiki/Operating_system" TargetMode="External"/><Relationship Id="rId56" Type="http://schemas.openxmlformats.org/officeDocument/2006/relationships/hyperlink" Target="https://en.wikipedia.org/wiki/Style_sheet_(web_development)" TargetMode="External"/><Relationship Id="rId64" Type="http://schemas.openxmlformats.org/officeDocument/2006/relationships/hyperlink" Target="https://www.nobledesktop.com/blog/what-is-git-and-why-should-you-use-it" TargetMode="External"/><Relationship Id="rId69" Type="http://schemas.openxmlformats.org/officeDocument/2006/relationships/image" Target="media/image13.png"/><Relationship Id="rId77" Type="http://schemas.openxmlformats.org/officeDocument/2006/relationships/image" Target="media/image20.PNG"/><Relationship Id="rId8" Type="http://schemas.openxmlformats.org/officeDocument/2006/relationships/image" Target="media/image1.png"/><Relationship Id="rId51" Type="http://schemas.openxmlformats.org/officeDocument/2006/relationships/hyperlink" Target="http://expressjs.com/" TargetMode="External"/><Relationship Id="rId72" Type="http://schemas.openxmlformats.org/officeDocument/2006/relationships/image" Target="media/image16.PNG"/><Relationship Id="rId80" Type="http://schemas.openxmlformats.org/officeDocument/2006/relationships/image" Target="media/image23.PNG"/><Relationship Id="rId85" Type="http://schemas.openxmlformats.org/officeDocument/2006/relationships/image" Target="media/image28.PNG"/><Relationship Id="rId93" Type="http://schemas.openxmlformats.org/officeDocument/2006/relationships/image" Target="media/image36.PNG"/><Relationship Id="rId98"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Open-source_software" TargetMode="External"/><Relationship Id="rId25" Type="http://schemas.openxmlformats.org/officeDocument/2006/relationships/hyperlink" Target="https://en.wikipedia.org/wiki/Node.js" TargetMode="External"/><Relationship Id="rId33" Type="http://schemas.openxmlformats.org/officeDocument/2006/relationships/hyperlink" Target="https://en.wikipedia.org/wiki/GNU_General_Public_License" TargetMode="External"/><Relationship Id="rId38" Type="http://schemas.openxmlformats.org/officeDocument/2006/relationships/hyperlink" Target="https://en.wikipedia.org/wiki/GitHub" TargetMode="External"/><Relationship Id="rId46" Type="http://schemas.openxmlformats.org/officeDocument/2006/relationships/hyperlink" Target="https://en.wikipedia.org/wiki/Structured_Query_Language" TargetMode="External"/><Relationship Id="rId59" Type="http://schemas.openxmlformats.org/officeDocument/2006/relationships/hyperlink" Target="https://en.wikipedia.org/wiki/Same-origin_policy" TargetMode="External"/><Relationship Id="rId67" Type="http://schemas.openxmlformats.org/officeDocument/2006/relationships/hyperlink" Target="https://www.nobledesktop.com/blog/what-is-git-and-why-should-you-use-it" TargetMode="External"/><Relationship Id="rId20" Type="http://schemas.openxmlformats.org/officeDocument/2006/relationships/hyperlink" Target="https://en.wikipedia.org/wiki/JavaScript" TargetMode="External"/><Relationship Id="rId41" Type="http://schemas.openxmlformats.org/officeDocument/2006/relationships/hyperlink" Target="https://en.wikipedia.org/wiki/Relational_database_management_system" TargetMode="External"/><Relationship Id="rId54" Type="http://schemas.openxmlformats.org/officeDocument/2006/relationships/hyperlink" Target="https://en.wikipedia.org/wiki/Web_page" TargetMode="External"/><Relationship Id="rId62" Type="http://schemas.openxmlformats.org/officeDocument/2006/relationships/image" Target="media/image9.png"/><Relationship Id="rId70" Type="http://schemas.openxmlformats.org/officeDocument/2006/relationships/image" Target="media/image14.jpeg"/><Relationship Id="rId75" Type="http://schemas.openxmlformats.org/officeDocument/2006/relationships/image" Target="media/image19.png"/><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image" Target="media/image34.PNG"/><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n.wikipedia.org/wiki/Server-side_scripting" TargetMode="External"/><Relationship Id="rId28" Type="http://schemas.openxmlformats.org/officeDocument/2006/relationships/hyperlink" Target="https://en.wikipedia.org/wiki/Massachusetts_Institute_of_Technology" TargetMode="External"/><Relationship Id="rId36" Type="http://schemas.openxmlformats.org/officeDocument/2006/relationships/hyperlink" Target="https://en.wikipedia.org/wiki/Proprietary_software" TargetMode="External"/><Relationship Id="rId49" Type="http://schemas.openxmlformats.org/officeDocument/2006/relationships/hyperlink" Target="https://www.npmjs.com/package/body-parser" TargetMode="External"/><Relationship Id="rId57" Type="http://schemas.openxmlformats.org/officeDocument/2006/relationships/hyperlink" Target="https://en.wikipedia.org/wiki/HTML_element" TargetMode="External"/><Relationship Id="rId10" Type="http://schemas.openxmlformats.org/officeDocument/2006/relationships/image" Target="media/image2.png"/><Relationship Id="rId31" Type="http://schemas.openxmlformats.org/officeDocument/2006/relationships/hyperlink" Target="https://en.wikipedia.org/wiki/License_compatibility" TargetMode="External"/><Relationship Id="rId44" Type="http://schemas.openxmlformats.org/officeDocument/2006/relationships/hyperlink" Target="https://en.wikipedia.org/wiki/MySQL" TargetMode="External"/><Relationship Id="rId52" Type="http://schemas.openxmlformats.org/officeDocument/2006/relationships/hyperlink" Target="http://en.wikipedia.org/wiki/Cross-origin_resource_sharing" TargetMode="External"/><Relationship Id="rId60" Type="http://schemas.openxmlformats.org/officeDocument/2006/relationships/hyperlink" Target="https://en.wikipedia.org/wiki/WHATWG" TargetMode="External"/><Relationship Id="rId65" Type="http://schemas.openxmlformats.org/officeDocument/2006/relationships/hyperlink" Target="https://www.sourcetreeapp.com/" TargetMode="External"/><Relationship Id="rId73" Type="http://schemas.openxmlformats.org/officeDocument/2006/relationships/image" Target="media/image17.pn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image" Target="media/image3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hyperlink" Target="https://en.wikipedia.org/wiki/Cross-platform" TargetMode="External"/><Relationship Id="rId39" Type="http://schemas.openxmlformats.org/officeDocument/2006/relationships/hyperlink" Target="https://en.wikipedia.org/wiki/Free_and_open-source_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7A6B27-025C-4088-8639-9FE2F1EF8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2735</TotalTime>
  <Pages>61</Pages>
  <Words>6610</Words>
  <Characters>37679</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Julia14</dc:creator>
  <cp:keywords/>
  <dc:description/>
  <cp:lastModifiedBy>Grace elbisimwa</cp:lastModifiedBy>
  <cp:revision>90</cp:revision>
  <dcterms:created xsi:type="dcterms:W3CDTF">2020-11-10T12:04:00Z</dcterms:created>
  <dcterms:modified xsi:type="dcterms:W3CDTF">2020-12-22T12:32:00Z</dcterms:modified>
</cp:coreProperties>
</file>