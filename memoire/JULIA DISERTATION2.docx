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184A11">
      <w:pPr>
        <w:spacing w:line="360" w:lineRule="auto"/>
        <w:jc w:val="center"/>
        <w:rPr>
          <w:rFonts w:ascii="Times New Roman" w:eastAsia="Times New Roman" w:hAnsi="Times New Roman" w:cs="Times New Roman"/>
          <w:sz w:val="32"/>
        </w:rPr>
      </w:pPr>
    </w:p>
    <w:p w14:paraId="15F91C0F" w14:textId="5E2036D6"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w:t>
      </w:r>
      <w:r w:rsidR="00F3469D">
        <w:rPr>
          <w:rFonts w:ascii="Times New Roman" w:eastAsia="Times New Roman" w:hAnsi="Times New Roman" w:cs="Times New Roman"/>
          <w:sz w:val="32"/>
        </w:rPr>
        <w:t>O</w:t>
      </w:r>
      <w:r w:rsidRPr="009B6BD1">
        <w:rPr>
          <w:rFonts w:ascii="Times New Roman" w:eastAsia="Times New Roman" w:hAnsi="Times New Roman" w:cs="Times New Roman"/>
          <w:sz w:val="32"/>
        </w:rPr>
        <w:t>RATION CHURCH INFORMATIONS SYSTEM</w:t>
      </w:r>
    </w:p>
    <w:p w14:paraId="10B61F4E" w14:textId="77777777" w:rsidR="000D6FB9" w:rsidRPr="009B6BD1" w:rsidRDefault="00056D37" w:rsidP="00184A11">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184A11">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184A11">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184A11">
      <w:pPr>
        <w:spacing w:line="360" w:lineRule="auto"/>
        <w:jc w:val="center"/>
        <w:rPr>
          <w:rFonts w:ascii="Times New Roman" w:eastAsia="Times New Roman" w:hAnsi="Times New Roman" w:cs="Times New Roman"/>
          <w:sz w:val="28"/>
        </w:rPr>
      </w:pPr>
    </w:p>
    <w:p w14:paraId="4B47E957"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rsidP="00184A11">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184A11">
      <w:pPr>
        <w:spacing w:line="360" w:lineRule="auto"/>
        <w:jc w:val="both"/>
        <w:rPr>
          <w:rFonts w:ascii="Times New Roman" w:hAnsi="Times New Roman" w:cs="Times New Roman"/>
          <w:sz w:val="24"/>
          <w:szCs w:val="24"/>
        </w:rPr>
      </w:pPr>
    </w:p>
    <w:p w14:paraId="5836936F" w14:textId="77777777" w:rsidR="00F46620" w:rsidRPr="009B6BD1" w:rsidRDefault="00021460"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184A11">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184A11">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184A1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184A1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184A1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3ABA8761" w:rsidR="003608B7" w:rsidRPr="009B6BD1" w:rsidRDefault="00EE1BB1" w:rsidP="00B26034">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r w:rsidR="00B26034">
        <w:rPr>
          <w:rFonts w:ascii="Times New Roman" w:eastAsia="Times New Roman" w:hAnsi="Times New Roman" w:cs="Times New Roman"/>
          <w:sz w:val="24"/>
        </w:rPr>
        <w:t xml:space="preserve"> whom paid our schools fees; dresses and more</w:t>
      </w:r>
      <w:r w:rsidR="003608B7" w:rsidRPr="009B6BD1">
        <w:rPr>
          <w:rFonts w:ascii="Times New Roman" w:eastAsia="Times New Roman" w:hAnsi="Times New Roman" w:cs="Times New Roman"/>
          <w:sz w:val="24"/>
        </w:rPr>
        <w:t>,</w:t>
      </w:r>
    </w:p>
    <w:p w14:paraId="6BE2D22A" w14:textId="036ED06C"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84A11">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77A513BD"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sidR="00D73538">
        <w:rPr>
          <w:rFonts w:ascii="Times New Roman" w:hAnsi="Times New Roman" w:cs="Times New Roman"/>
          <w:sz w:val="24"/>
          <w:szCs w:val="32"/>
        </w:rPr>
        <w:t>g</w:t>
      </w:r>
      <w:r w:rsidRPr="009B6BD1">
        <w:rPr>
          <w:rFonts w:ascii="Times New Roman" w:hAnsi="Times New Roman" w:cs="Times New Roman"/>
          <w:sz w:val="24"/>
          <w:szCs w:val="32"/>
        </w:rPr>
        <w:t xml:space="preserve">race and </w:t>
      </w:r>
      <w:r w:rsidR="007F3345">
        <w:rPr>
          <w:rFonts w:ascii="Times New Roman" w:hAnsi="Times New Roman" w:cs="Times New Roman"/>
          <w:sz w:val="24"/>
          <w:szCs w:val="32"/>
        </w:rPr>
        <w:t>b</w:t>
      </w:r>
      <w:r w:rsidRPr="009B6BD1">
        <w:rPr>
          <w:rFonts w:ascii="Times New Roman" w:hAnsi="Times New Roman" w:cs="Times New Roman"/>
          <w:sz w:val="24"/>
          <w:szCs w:val="32"/>
        </w:rPr>
        <w:t>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5B308892" w14:textId="6DA95F76" w:rsidR="00F91311" w:rsidRDefault="00201F3B"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4C540F12" w14:textId="4BBCF066"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2A5F4C9A" w14:textId="2A94D81F" w:rsidR="0036251D" w:rsidRPr="00CD0DD9" w:rsidRDefault="0036251D" w:rsidP="00F91311">
      <w:pPr>
        <w:keepNext/>
        <w:keepLines/>
        <w:spacing w:before="400" w:after="40" w:line="360" w:lineRule="auto"/>
        <w:rPr>
          <w:rFonts w:ascii="Times New Roman" w:eastAsia="Times New Roman" w:hAnsi="Times New Roman" w:cs="Times New Roman"/>
          <w:sz w:val="24"/>
          <w:vertAlign w:val="subscript"/>
        </w:rPr>
      </w:pPr>
      <w:r>
        <w:rPr>
          <w:rFonts w:ascii="Times New Roman" w:eastAsia="Times New Roman" w:hAnsi="Times New Roman" w:cs="Times New Roman"/>
          <w:sz w:val="24"/>
        </w:rPr>
        <w:t>SQL: Structure Query Language</w:t>
      </w:r>
    </w:p>
    <w:p w14:paraId="38DE0078" w14:textId="46DB35F5"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27DF3A4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1354CD1"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8E877BC"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A6848EB"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59327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4ABAA06"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0691CE9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F928D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11CDB9E2"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7C02CA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2EFA9DB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7C1EF2B" w14:textId="77777777" w:rsidR="00834851" w:rsidRDefault="003606D4" w:rsidP="00834851">
      <w:pPr>
        <w:keepNext/>
        <w:keepLines/>
        <w:spacing w:before="400" w:after="100" w:afterAutospacing="1" w:line="360" w:lineRule="auto"/>
        <w:jc w:val="both"/>
        <w:rPr>
          <w:rFonts w:ascii="Times New Roman" w:eastAsia="Times New Roman" w:hAnsi="Times New Roman" w:cs="Times New Roman"/>
          <w:b/>
          <w:bCs/>
          <w:sz w:val="24"/>
        </w:rPr>
      </w:pPr>
      <w:r w:rsidRPr="005943AB">
        <w:rPr>
          <w:rFonts w:ascii="Times New Roman" w:eastAsia="Times New Roman" w:hAnsi="Times New Roman" w:cs="Times New Roman"/>
          <w:b/>
          <w:bCs/>
          <w:sz w:val="24"/>
        </w:rPr>
        <w:t>ABSTRACT</w:t>
      </w:r>
    </w:p>
    <w:p w14:paraId="3B41874E" w14:textId="77777777" w:rsidR="002A6669" w:rsidRDefault="00461928" w:rsidP="002A6669">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As we are in the midst of revolution, technolog</w:t>
      </w:r>
      <w:r w:rsidR="00103C50">
        <w:rPr>
          <w:rFonts w:ascii="Times New Roman" w:eastAsia="Times New Roman" w:hAnsi="Times New Roman" w:cs="Times New Roman"/>
          <w:sz w:val="24"/>
        </w:rPr>
        <w:t>y</w:t>
      </w:r>
      <w:r>
        <w:rPr>
          <w:rFonts w:ascii="Times New Roman" w:eastAsia="Times New Roman" w:hAnsi="Times New Roman" w:cs="Times New Roman"/>
          <w:sz w:val="24"/>
        </w:rPr>
        <w:t xml:space="preserve"> </w:t>
      </w:r>
      <w:r w:rsidR="00103C50">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71607">
        <w:rPr>
          <w:rFonts w:ascii="Times New Roman" w:eastAsia="Times New Roman" w:hAnsi="Times New Roman" w:cs="Times New Roman"/>
          <w:sz w:val="24"/>
        </w:rPr>
        <w:t>taken</w:t>
      </w:r>
      <w:r>
        <w:rPr>
          <w:rFonts w:ascii="Times New Roman" w:eastAsia="Times New Roman" w:hAnsi="Times New Roman" w:cs="Times New Roman"/>
          <w:sz w:val="24"/>
        </w:rPr>
        <w:t xml:space="preserve"> a high consideration by providing services at real time</w:t>
      </w:r>
      <w:r w:rsidR="00271607">
        <w:rPr>
          <w:rFonts w:ascii="Times New Roman" w:eastAsia="Times New Roman" w:hAnsi="Times New Roman" w:cs="Times New Roman"/>
          <w:sz w:val="24"/>
        </w:rPr>
        <w:t>, this fact has simplified life of thousands of communities</w:t>
      </w:r>
      <w:r w:rsidR="00103C50">
        <w:rPr>
          <w:rFonts w:ascii="Times New Roman" w:eastAsia="Times New Roman" w:hAnsi="Times New Roman" w:cs="Times New Roman"/>
          <w:sz w:val="24"/>
        </w:rPr>
        <w:t>.</w:t>
      </w:r>
      <w:r w:rsidR="00271607">
        <w:rPr>
          <w:rFonts w:ascii="Times New Roman" w:eastAsia="Times New Roman" w:hAnsi="Times New Roman" w:cs="Times New Roman"/>
          <w:sz w:val="24"/>
        </w:rPr>
        <w:t xml:space="preserve"> Look at the revolution history; programmers have level up their skills buy conceiving project on different carries such as desktop application; web application; artificial intelligence and so on. </w:t>
      </w:r>
      <w:r w:rsidR="00103C50">
        <w:rPr>
          <w:rFonts w:ascii="Times New Roman" w:eastAsia="Times New Roman" w:hAnsi="Times New Roman" w:cs="Times New Roman"/>
          <w:sz w:val="24"/>
        </w:rPr>
        <w:t xml:space="preserve">Focusing on our </w:t>
      </w:r>
      <w:r w:rsidR="00240889">
        <w:rPr>
          <w:rFonts w:ascii="Times New Roman" w:eastAsia="Times New Roman" w:hAnsi="Times New Roman" w:cs="Times New Roman"/>
          <w:sz w:val="24"/>
        </w:rPr>
        <w:t>project,</w:t>
      </w:r>
      <w:r w:rsidR="00103C50">
        <w:rPr>
          <w:rFonts w:ascii="Times New Roman" w:eastAsia="Times New Roman" w:hAnsi="Times New Roman" w:cs="Times New Roman"/>
          <w:sz w:val="24"/>
        </w:rPr>
        <w:t xml:space="preserve"> </w:t>
      </w:r>
      <w:r w:rsidR="00240889">
        <w:rPr>
          <w:rFonts w:ascii="Times New Roman" w:eastAsia="Times New Roman" w:hAnsi="Times New Roman" w:cs="Times New Roman"/>
          <w:sz w:val="24"/>
        </w:rPr>
        <w:t xml:space="preserve">we are going to </w:t>
      </w:r>
      <w:r w:rsidR="00834851">
        <w:rPr>
          <w:rFonts w:ascii="Times New Roman" w:eastAsia="Times New Roman" w:hAnsi="Times New Roman" w:cs="Times New Roman"/>
          <w:sz w:val="24"/>
        </w:rPr>
        <w:t>develop an Online</w:t>
      </w:r>
      <w:r w:rsidR="00240889">
        <w:rPr>
          <w:rFonts w:ascii="Times New Roman" w:eastAsia="Times New Roman" w:hAnsi="Times New Roman" w:cs="Times New Roman"/>
          <w:sz w:val="24"/>
        </w:rPr>
        <w:t xml:space="preserve"> </w:t>
      </w:r>
      <w:r w:rsidR="00240889" w:rsidRPr="00240889">
        <w:rPr>
          <w:rFonts w:ascii="Times New Roman" w:eastAsia="Times New Roman" w:hAnsi="Times New Roman" w:cs="Times New Roman"/>
          <w:b/>
          <w:bCs/>
          <w:sz w:val="24"/>
        </w:rPr>
        <w:t>Evangelical Restauration Church</w:t>
      </w:r>
      <w:r w:rsidR="00240889">
        <w:rPr>
          <w:rFonts w:ascii="Times New Roman" w:eastAsia="Times New Roman" w:hAnsi="Times New Roman" w:cs="Times New Roman"/>
          <w:sz w:val="24"/>
        </w:rPr>
        <w:t>.</w:t>
      </w:r>
      <w:r w:rsidR="00834851">
        <w:rPr>
          <w:rFonts w:ascii="Times New Roman" w:eastAsia="Times New Roman" w:hAnsi="Times New Roman" w:cs="Times New Roman"/>
          <w:sz w:val="24"/>
        </w:rPr>
        <w:t xml:space="preserve"> </w:t>
      </w:r>
    </w:p>
    <w:p w14:paraId="791441AF" w14:textId="1A4AB900" w:rsidR="008C7332" w:rsidRDefault="00DA1CBF" w:rsidP="008C7332">
      <w:pPr>
        <w:keepNext/>
        <w:keepLines/>
        <w:spacing w:before="400" w:after="100" w:afterAutospacing="1" w:line="360" w:lineRule="auto"/>
        <w:jc w:val="both"/>
        <w:rPr>
          <w:rFonts w:ascii="Times New Roman" w:eastAsia="Times New Roman" w:hAnsi="Times New Roman" w:cs="Times New Roman"/>
          <w:sz w:val="24"/>
        </w:rPr>
      </w:pPr>
      <w:r w:rsidRPr="00240889">
        <w:rPr>
          <w:rFonts w:ascii="Times New Roman" w:eastAsia="Times New Roman" w:hAnsi="Times New Roman" w:cs="Times New Roman"/>
          <w:b/>
          <w:bCs/>
          <w:sz w:val="24"/>
        </w:rPr>
        <w:t>E</w:t>
      </w:r>
      <w:r w:rsidR="00560FD4" w:rsidRPr="00240889">
        <w:rPr>
          <w:rFonts w:ascii="Times New Roman" w:eastAsia="Times New Roman" w:hAnsi="Times New Roman" w:cs="Times New Roman"/>
          <w:b/>
          <w:bCs/>
          <w:sz w:val="24"/>
        </w:rPr>
        <w:t xml:space="preserve">vangelical </w:t>
      </w:r>
      <w:r w:rsidRPr="00240889">
        <w:rPr>
          <w:rFonts w:ascii="Times New Roman" w:eastAsia="Times New Roman" w:hAnsi="Times New Roman" w:cs="Times New Roman"/>
          <w:b/>
          <w:bCs/>
          <w:sz w:val="24"/>
        </w:rPr>
        <w:t>R</w:t>
      </w:r>
      <w:r w:rsidR="00560FD4" w:rsidRPr="00240889">
        <w:rPr>
          <w:rFonts w:ascii="Times New Roman" w:eastAsia="Times New Roman" w:hAnsi="Times New Roman" w:cs="Times New Roman"/>
          <w:b/>
          <w:bCs/>
          <w:sz w:val="24"/>
        </w:rPr>
        <w:t xml:space="preserve">estoration </w:t>
      </w:r>
      <w:r w:rsidRPr="00240889">
        <w:rPr>
          <w:rFonts w:ascii="Times New Roman" w:eastAsia="Times New Roman" w:hAnsi="Times New Roman" w:cs="Times New Roman"/>
          <w:b/>
          <w:bCs/>
          <w:sz w:val="24"/>
        </w:rPr>
        <w:t>C</w:t>
      </w:r>
      <w:r w:rsidR="00560FD4" w:rsidRPr="00240889">
        <w:rPr>
          <w:rFonts w:ascii="Times New Roman" w:eastAsia="Times New Roman" w:hAnsi="Times New Roman" w:cs="Times New Roman"/>
          <w:b/>
          <w:bCs/>
          <w:sz w:val="24"/>
        </w:rPr>
        <w:t>hurch</w:t>
      </w:r>
      <w:r w:rsidR="00A06ECB">
        <w:rPr>
          <w:rFonts w:ascii="Times New Roman" w:eastAsia="Times New Roman" w:hAnsi="Times New Roman" w:cs="Times New Roman"/>
          <w:sz w:val="24"/>
        </w:rPr>
        <w:t xml:space="preserve"> </w:t>
      </w:r>
      <w:r w:rsidR="00560FD4">
        <w:rPr>
          <w:rFonts w:ascii="Times New Roman" w:eastAsia="Times New Roman" w:hAnsi="Times New Roman" w:cs="Times New Roman"/>
          <w:sz w:val="24"/>
        </w:rPr>
        <w:t>(ERC)</w:t>
      </w:r>
      <w:r>
        <w:rPr>
          <w:rFonts w:ascii="Times New Roman" w:eastAsia="Times New Roman" w:hAnsi="Times New Roman" w:cs="Times New Roman"/>
          <w:sz w:val="24"/>
        </w:rPr>
        <w:t xml:space="preserve"> </w:t>
      </w:r>
      <w:r w:rsidR="00834851">
        <w:rPr>
          <w:rFonts w:ascii="Times New Roman" w:eastAsia="Times New Roman" w:hAnsi="Times New Roman" w:cs="Times New Roman"/>
          <w:sz w:val="24"/>
        </w:rPr>
        <w:t xml:space="preserve">is a church having different extensions in Africa </w:t>
      </w:r>
      <w:r w:rsidR="002A6669">
        <w:rPr>
          <w:rFonts w:ascii="Times New Roman" w:eastAsia="Times New Roman" w:hAnsi="Times New Roman" w:cs="Times New Roman"/>
          <w:sz w:val="24"/>
        </w:rPr>
        <w:t>with the</w:t>
      </w:r>
      <w:r>
        <w:rPr>
          <w:rFonts w:ascii="Times New Roman" w:eastAsia="Times New Roman" w:hAnsi="Times New Roman" w:cs="Times New Roman"/>
          <w:sz w:val="24"/>
        </w:rPr>
        <w:t xml:space="preserve"> mission statement </w:t>
      </w:r>
      <w:r w:rsidR="00240889">
        <w:rPr>
          <w:rFonts w:ascii="Times New Roman" w:eastAsia="Times New Roman" w:hAnsi="Times New Roman" w:cs="Times New Roman"/>
          <w:sz w:val="24"/>
        </w:rPr>
        <w:t>of</w:t>
      </w:r>
      <w:r>
        <w:rPr>
          <w:rFonts w:ascii="Times New Roman" w:eastAsia="Times New Roman" w:hAnsi="Times New Roman" w:cs="Times New Roman"/>
          <w:sz w:val="24"/>
        </w:rPr>
        <w:t xml:space="preserve"> winning souls for Christ. </w:t>
      </w:r>
      <w:r w:rsidR="002A6669">
        <w:rPr>
          <w:rFonts w:ascii="Times New Roman" w:eastAsia="Times New Roman" w:hAnsi="Times New Roman" w:cs="Times New Roman"/>
          <w:sz w:val="24"/>
        </w:rPr>
        <w:t>The church c</w:t>
      </w:r>
      <w:r>
        <w:rPr>
          <w:rFonts w:ascii="Times New Roman" w:eastAsia="Times New Roman" w:hAnsi="Times New Roman" w:cs="Times New Roman"/>
          <w:sz w:val="24"/>
        </w:rPr>
        <w:t>are for the souls</w:t>
      </w:r>
      <w:r w:rsidR="002A6669">
        <w:rPr>
          <w:rFonts w:ascii="Times New Roman" w:eastAsia="Times New Roman" w:hAnsi="Times New Roman" w:cs="Times New Roman"/>
          <w:sz w:val="24"/>
        </w:rPr>
        <w:t xml:space="preserve"> of by organizing different </w:t>
      </w:r>
      <w:r>
        <w:rPr>
          <w:rFonts w:ascii="Times New Roman" w:eastAsia="Times New Roman" w:hAnsi="Times New Roman" w:cs="Times New Roman"/>
          <w:sz w:val="24"/>
        </w:rPr>
        <w:t>training</w:t>
      </w:r>
      <w:r w:rsidR="002A6669">
        <w:rPr>
          <w:rFonts w:ascii="Times New Roman" w:eastAsia="Times New Roman" w:hAnsi="Times New Roman" w:cs="Times New Roman"/>
          <w:sz w:val="24"/>
        </w:rPr>
        <w:t>s</w:t>
      </w:r>
      <w:r>
        <w:rPr>
          <w:rFonts w:ascii="Times New Roman" w:eastAsia="Times New Roman" w:hAnsi="Times New Roman" w:cs="Times New Roman"/>
          <w:sz w:val="24"/>
        </w:rPr>
        <w:t xml:space="preserve">, </w:t>
      </w:r>
      <w:r w:rsidR="002A6669">
        <w:rPr>
          <w:rFonts w:ascii="Times New Roman" w:eastAsia="Times New Roman" w:hAnsi="Times New Roman" w:cs="Times New Roman"/>
          <w:sz w:val="24"/>
        </w:rPr>
        <w:t xml:space="preserve">preparation Bible teaching </w:t>
      </w:r>
      <w:r>
        <w:rPr>
          <w:rFonts w:ascii="Times New Roman" w:eastAsia="Times New Roman" w:hAnsi="Times New Roman" w:cs="Times New Roman"/>
          <w:sz w:val="24"/>
        </w:rPr>
        <w:t>and equip</w:t>
      </w:r>
      <w:r w:rsidR="002A6669">
        <w:rPr>
          <w:rFonts w:ascii="Times New Roman" w:eastAsia="Times New Roman" w:hAnsi="Times New Roman" w:cs="Times New Roman"/>
          <w:sz w:val="24"/>
        </w:rPr>
        <w:t xml:space="preserve"> </w:t>
      </w:r>
      <w:r>
        <w:rPr>
          <w:rFonts w:ascii="Times New Roman" w:eastAsia="Times New Roman" w:hAnsi="Times New Roman" w:cs="Times New Roman"/>
          <w:sz w:val="24"/>
        </w:rPr>
        <w:t>th</w:t>
      </w:r>
      <w:r w:rsidR="002A6669">
        <w:rPr>
          <w:rFonts w:ascii="Times New Roman" w:eastAsia="Times New Roman" w:hAnsi="Times New Roman" w:cs="Times New Roman"/>
          <w:sz w:val="24"/>
        </w:rPr>
        <w:t>em with the word of God for the spreading of the gospel.</w:t>
      </w:r>
      <w:r>
        <w:rPr>
          <w:rFonts w:ascii="Times New Roman" w:eastAsia="Times New Roman" w:hAnsi="Times New Roman" w:cs="Times New Roman"/>
          <w:sz w:val="24"/>
        </w:rPr>
        <w:t xml:space="preserve"> </w:t>
      </w:r>
      <w:r w:rsidR="00324115">
        <w:rPr>
          <w:rFonts w:ascii="Times New Roman" w:eastAsia="Times New Roman" w:hAnsi="Times New Roman" w:cs="Times New Roman"/>
          <w:sz w:val="24"/>
        </w:rPr>
        <w:t>And</w:t>
      </w:r>
      <w:r w:rsidR="002A6669">
        <w:rPr>
          <w:rFonts w:ascii="Times New Roman" w:eastAsia="Times New Roman" w:hAnsi="Times New Roman" w:cs="Times New Roman"/>
          <w:sz w:val="24"/>
        </w:rPr>
        <w:t xml:space="preserve"> the church has the</w:t>
      </w:r>
      <w:r w:rsidR="00324115">
        <w:rPr>
          <w:rFonts w:ascii="Times New Roman" w:eastAsia="Times New Roman" w:hAnsi="Times New Roman" w:cs="Times New Roman"/>
          <w:sz w:val="24"/>
        </w:rPr>
        <w:t xml:space="preserve"> vision of </w:t>
      </w:r>
      <w:r w:rsidR="00CC29DD">
        <w:rPr>
          <w:rFonts w:ascii="Times New Roman" w:eastAsia="Times New Roman" w:hAnsi="Times New Roman" w:cs="Times New Roman"/>
          <w:sz w:val="24"/>
        </w:rPr>
        <w:t>trained christians to be in deep communion with God no matter how situation is presented</w:t>
      </w:r>
      <w:r w:rsidR="00324115">
        <w:rPr>
          <w:rFonts w:ascii="Times New Roman" w:eastAsia="Times New Roman" w:hAnsi="Times New Roman" w:cs="Times New Roman"/>
          <w:sz w:val="24"/>
        </w:rPr>
        <w:t xml:space="preserve">, </w:t>
      </w:r>
      <w:r w:rsidR="00CC29DD">
        <w:rPr>
          <w:rFonts w:ascii="Times New Roman" w:eastAsia="Times New Roman" w:hAnsi="Times New Roman" w:cs="Times New Roman"/>
          <w:sz w:val="24"/>
        </w:rPr>
        <w:t xml:space="preserve">having christians who’s </w:t>
      </w:r>
      <w:r w:rsidR="00324115">
        <w:rPr>
          <w:rFonts w:ascii="Times New Roman" w:eastAsia="Times New Roman" w:hAnsi="Times New Roman" w:cs="Times New Roman"/>
          <w:sz w:val="24"/>
        </w:rPr>
        <w:t xml:space="preserve">totally consecrated to our lord Jesus. </w:t>
      </w:r>
      <w:r w:rsidR="008C7332" w:rsidRPr="008C7332">
        <w:rPr>
          <w:rFonts w:ascii="Times New Roman" w:eastAsia="Times New Roman" w:hAnsi="Times New Roman" w:cs="Times New Roman"/>
          <w:sz w:val="24"/>
        </w:rPr>
        <w:t>Through the current system,</w:t>
      </w:r>
      <w:r w:rsidR="008C7332">
        <w:rPr>
          <w:rFonts w:ascii="Times New Roman" w:eastAsia="Times New Roman" w:hAnsi="Times New Roman" w:cs="Times New Roman"/>
          <w:b/>
          <w:bCs/>
          <w:sz w:val="24"/>
        </w:rPr>
        <w:t xml:space="preserve"> </w:t>
      </w:r>
      <w:r w:rsidR="00324115">
        <w:rPr>
          <w:rFonts w:ascii="Times New Roman" w:eastAsia="Times New Roman" w:hAnsi="Times New Roman" w:cs="Times New Roman"/>
          <w:sz w:val="24"/>
        </w:rPr>
        <w:t xml:space="preserve">ERC use paper base system to save (record) new christians, </w:t>
      </w:r>
      <w:r w:rsidR="00CC29DD">
        <w:rPr>
          <w:rFonts w:ascii="Times New Roman" w:eastAsia="Times New Roman" w:hAnsi="Times New Roman" w:cs="Times New Roman"/>
          <w:sz w:val="24"/>
        </w:rPr>
        <w:t xml:space="preserve">and the management of old christians </w:t>
      </w:r>
      <w:r w:rsidR="00324115">
        <w:rPr>
          <w:rFonts w:ascii="Times New Roman" w:eastAsia="Times New Roman" w:hAnsi="Times New Roman" w:cs="Times New Roman"/>
          <w:sz w:val="24"/>
        </w:rPr>
        <w:t>of the church</w:t>
      </w:r>
      <w:r w:rsidR="00A71726">
        <w:rPr>
          <w:rFonts w:ascii="Times New Roman" w:eastAsia="Times New Roman" w:hAnsi="Times New Roman" w:cs="Times New Roman"/>
          <w:sz w:val="24"/>
        </w:rPr>
        <w:t>.</w:t>
      </w:r>
      <w:r w:rsidR="00324115">
        <w:rPr>
          <w:rFonts w:ascii="Times New Roman" w:eastAsia="Times New Roman" w:hAnsi="Times New Roman" w:cs="Times New Roman"/>
          <w:sz w:val="24"/>
        </w:rPr>
        <w:t xml:space="preserve"> or information about departments services</w:t>
      </w:r>
      <w:r w:rsidR="007265C0">
        <w:rPr>
          <w:rFonts w:ascii="Times New Roman" w:eastAsia="Times New Roman" w:hAnsi="Times New Roman" w:cs="Times New Roman"/>
          <w:sz w:val="24"/>
        </w:rPr>
        <w:t xml:space="preserve">, and </w:t>
      </w:r>
      <w:r w:rsidR="00CA032B">
        <w:rPr>
          <w:rFonts w:ascii="Times New Roman" w:eastAsia="Times New Roman" w:hAnsi="Times New Roman" w:cs="Times New Roman"/>
          <w:sz w:val="24"/>
        </w:rPr>
        <w:t xml:space="preserve">they </w:t>
      </w:r>
      <w:r w:rsidR="007265C0">
        <w:rPr>
          <w:rFonts w:ascii="Times New Roman" w:eastAsia="Times New Roman" w:hAnsi="Times New Roman" w:cs="Times New Roman"/>
          <w:sz w:val="24"/>
        </w:rPr>
        <w:t>use to</w:t>
      </w:r>
      <w:r w:rsidR="00CA032B">
        <w:rPr>
          <w:rFonts w:ascii="Times New Roman" w:eastAsia="Times New Roman" w:hAnsi="Times New Roman" w:cs="Times New Roman"/>
          <w:sz w:val="24"/>
        </w:rPr>
        <w:t xml:space="preserve"> put</w:t>
      </w:r>
      <w:r w:rsidR="007265C0">
        <w:rPr>
          <w:rFonts w:ascii="Times New Roman" w:eastAsia="Times New Roman" w:hAnsi="Times New Roman" w:cs="Times New Roman"/>
          <w:sz w:val="24"/>
        </w:rPr>
        <w:t xml:space="preserve"> notice o</w:t>
      </w:r>
      <w:r w:rsidR="00CA032B">
        <w:rPr>
          <w:rFonts w:ascii="Times New Roman" w:eastAsia="Times New Roman" w:hAnsi="Times New Roman" w:cs="Times New Roman"/>
          <w:sz w:val="24"/>
        </w:rPr>
        <w:t>n</w:t>
      </w:r>
      <w:r w:rsidR="007265C0">
        <w:rPr>
          <w:rFonts w:ascii="Times New Roman" w:eastAsia="Times New Roman" w:hAnsi="Times New Roman" w:cs="Times New Roman"/>
          <w:sz w:val="24"/>
        </w:rPr>
        <w:t xml:space="preserve"> wall</w:t>
      </w:r>
      <w:r w:rsidR="00CA032B">
        <w:rPr>
          <w:rFonts w:ascii="Times New Roman" w:eastAsia="Times New Roman" w:hAnsi="Times New Roman" w:cs="Times New Roman"/>
          <w:sz w:val="24"/>
        </w:rPr>
        <w:t xml:space="preserve"> or panel</w:t>
      </w:r>
      <w:r w:rsidR="007265C0">
        <w:rPr>
          <w:rFonts w:ascii="Times New Roman" w:eastAsia="Times New Roman" w:hAnsi="Times New Roman" w:cs="Times New Roman"/>
          <w:sz w:val="24"/>
        </w:rPr>
        <w:t xml:space="preserve"> in town to call or tell people about news which takes a lot money</w:t>
      </w:r>
      <w:r w:rsidR="00CA032B">
        <w:rPr>
          <w:rFonts w:ascii="Times New Roman" w:eastAsia="Times New Roman" w:hAnsi="Times New Roman" w:cs="Times New Roman"/>
          <w:sz w:val="24"/>
        </w:rPr>
        <w:t xml:space="preserve"> and time</w:t>
      </w:r>
      <w:r w:rsidR="007265C0">
        <w:rPr>
          <w:rFonts w:ascii="Times New Roman" w:eastAsia="Times New Roman" w:hAnsi="Times New Roman" w:cs="Times New Roman"/>
          <w:sz w:val="24"/>
        </w:rPr>
        <w:t>.</w:t>
      </w:r>
    </w:p>
    <w:p w14:paraId="27625B61" w14:textId="6CAE28DF" w:rsidR="00324115" w:rsidRDefault="00324115" w:rsidP="008C7332">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w:t>
      </w:r>
      <w:r w:rsidR="008C7332">
        <w:rPr>
          <w:rFonts w:ascii="Times New Roman" w:eastAsia="Times New Roman" w:hAnsi="Times New Roman" w:cs="Times New Roman"/>
          <w:sz w:val="24"/>
        </w:rPr>
        <w:t xml:space="preserve">is project aimed </w:t>
      </w:r>
      <w:r>
        <w:rPr>
          <w:rFonts w:ascii="Times New Roman" w:eastAsia="Times New Roman" w:hAnsi="Times New Roman" w:cs="Times New Roman"/>
          <w:sz w:val="24"/>
        </w:rPr>
        <w:t xml:space="preserve">to build </w:t>
      </w:r>
      <w:r w:rsidR="008C7332">
        <w:rPr>
          <w:rFonts w:ascii="Times New Roman" w:eastAsia="Times New Roman" w:hAnsi="Times New Roman" w:cs="Times New Roman"/>
          <w:sz w:val="24"/>
        </w:rPr>
        <w:t xml:space="preserve">a system for </w:t>
      </w:r>
      <w:r w:rsidR="007265C0" w:rsidRPr="008C7332">
        <w:rPr>
          <w:rFonts w:ascii="Times New Roman" w:eastAsia="Times New Roman" w:hAnsi="Times New Roman" w:cs="Times New Roman"/>
          <w:b/>
          <w:bCs/>
          <w:sz w:val="24"/>
        </w:rPr>
        <w:t>E</w:t>
      </w:r>
      <w:r w:rsidR="008C7332" w:rsidRPr="008C7332">
        <w:rPr>
          <w:rFonts w:ascii="Times New Roman" w:eastAsia="Times New Roman" w:hAnsi="Times New Roman" w:cs="Times New Roman"/>
          <w:b/>
          <w:bCs/>
          <w:sz w:val="24"/>
        </w:rPr>
        <w:t>vangelical Restoration Church</w:t>
      </w:r>
      <w:r w:rsidR="008C7332">
        <w:rPr>
          <w:rFonts w:ascii="Times New Roman" w:eastAsia="Times New Roman" w:hAnsi="Times New Roman" w:cs="Times New Roman"/>
          <w:sz w:val="24"/>
        </w:rPr>
        <w:t xml:space="preserve"> which will facilitate the church </w:t>
      </w:r>
      <w:r w:rsidR="007265C0">
        <w:rPr>
          <w:rFonts w:ascii="Times New Roman" w:eastAsia="Times New Roman" w:hAnsi="Times New Roman" w:cs="Times New Roman"/>
          <w:sz w:val="24"/>
        </w:rPr>
        <w:t xml:space="preserve">to </w:t>
      </w:r>
      <w:r w:rsidR="008C7332">
        <w:rPr>
          <w:rFonts w:ascii="Times New Roman" w:eastAsia="Times New Roman" w:hAnsi="Times New Roman" w:cs="Times New Roman"/>
          <w:sz w:val="24"/>
        </w:rPr>
        <w:t xml:space="preserve">manage </w:t>
      </w:r>
      <w:r w:rsidR="00064D2E">
        <w:rPr>
          <w:rFonts w:ascii="Times New Roman" w:eastAsia="Times New Roman" w:hAnsi="Times New Roman" w:cs="Times New Roman"/>
          <w:sz w:val="24"/>
        </w:rPr>
        <w:t>information. This study has three specific objectives</w:t>
      </w:r>
      <w:r w:rsidR="0006381F">
        <w:rPr>
          <w:rFonts w:ascii="Times New Roman" w:eastAsia="Times New Roman" w:hAnsi="Times New Roman" w:cs="Times New Roman"/>
          <w:sz w:val="24"/>
        </w:rPr>
        <w:t xml:space="preserve">: To develop a database that will store information related to the registered new christians, to group, classify, process and disseminate data. To create a user-friendly interface that will engage the new christian to be in touch with the church </w:t>
      </w:r>
      <w:r w:rsidR="00C93721">
        <w:rPr>
          <w:rFonts w:ascii="Times New Roman" w:eastAsia="Times New Roman" w:hAnsi="Times New Roman" w:cs="Times New Roman"/>
          <w:sz w:val="24"/>
        </w:rPr>
        <w:t xml:space="preserve">right in </w:t>
      </w:r>
      <w:r w:rsidR="0006381F">
        <w:rPr>
          <w:rFonts w:ascii="Times New Roman" w:eastAsia="Times New Roman" w:hAnsi="Times New Roman" w:cs="Times New Roman"/>
          <w:sz w:val="24"/>
        </w:rPr>
        <w:t>the evangelical department, will</w:t>
      </w:r>
      <w:r w:rsidR="0006381F" w:rsidRPr="0006381F">
        <w:rPr>
          <w:rFonts w:ascii="Times New Roman" w:eastAsia="Times New Roman" w:hAnsi="Times New Roman" w:cs="Times New Roman"/>
          <w:sz w:val="24"/>
        </w:rPr>
        <w:t xml:space="preserve"> </w:t>
      </w:r>
      <w:r w:rsidR="0006381F">
        <w:rPr>
          <w:rFonts w:ascii="Times New Roman" w:eastAsia="Times New Roman" w:hAnsi="Times New Roman" w:cs="Times New Roman"/>
          <w:sz w:val="24"/>
        </w:rPr>
        <w:t>display data to christians and all information about programs, services, weddings, departments in the real time. Once in the system the administrator will</w:t>
      </w:r>
    </w:p>
    <w:p w14:paraId="66026A31" w14:textId="77777777" w:rsidR="0006381F" w:rsidRDefault="0006381F" w:rsidP="008C7332">
      <w:pPr>
        <w:keepNext/>
        <w:keepLines/>
        <w:spacing w:before="400" w:after="100" w:afterAutospacing="1" w:line="360" w:lineRule="auto"/>
        <w:jc w:val="both"/>
        <w:rPr>
          <w:rFonts w:ascii="Times New Roman" w:eastAsia="Times New Roman" w:hAnsi="Times New Roman" w:cs="Times New Roman"/>
          <w:sz w:val="24"/>
        </w:rPr>
      </w:pPr>
    </w:p>
    <w:p w14:paraId="6576B951" w14:textId="16B05170" w:rsidR="003606D4" w:rsidRDefault="003606D4" w:rsidP="00184A11">
      <w:pPr>
        <w:keepNext/>
        <w:keepLines/>
        <w:spacing w:before="400" w:after="40" w:line="360" w:lineRule="auto"/>
        <w:rPr>
          <w:rFonts w:ascii="Times New Roman" w:eastAsia="Times New Roman" w:hAnsi="Times New Roman" w:cs="Times New Roman"/>
          <w:sz w:val="24"/>
        </w:rPr>
      </w:pPr>
    </w:p>
    <w:p w14:paraId="59617FD5" w14:textId="77777777" w:rsidR="006A68DD" w:rsidRDefault="006A68DD" w:rsidP="00184A11">
      <w:pPr>
        <w:keepNext/>
        <w:keepLines/>
        <w:spacing w:before="400" w:after="40" w:line="360" w:lineRule="auto"/>
        <w:rPr>
          <w:rFonts w:ascii="Times New Roman" w:eastAsia="Times New Roman" w:hAnsi="Times New Roman" w:cs="Times New Roman"/>
          <w:sz w:val="24"/>
        </w:rPr>
      </w:pPr>
    </w:p>
    <w:p w14:paraId="70198D9B" w14:textId="26EC7C19" w:rsidR="00C161CC" w:rsidRDefault="00C161CC"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TABLE OF CONTENT</w:t>
      </w: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2B102B51"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793B9BA3"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9BDC209"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6B26077"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616B77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000A768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6301ADB"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9954680"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A254C6A"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1F5E50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43359C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C5148BC"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8EC9D89" w14:textId="0108DEA0" w:rsidR="000D6FB9" w:rsidRPr="009B6BD1" w:rsidRDefault="00056D37" w:rsidP="00184A11">
      <w:pPr>
        <w:keepNext/>
        <w:keepLines/>
        <w:spacing w:before="400" w:after="40" w:line="36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rsidP="00184A11">
      <w:pPr>
        <w:spacing w:after="0" w:line="360" w:lineRule="auto"/>
        <w:jc w:val="both"/>
        <w:rPr>
          <w:rFonts w:ascii="Times New Roman" w:eastAsia="Times New Roman" w:hAnsi="Times New Roman" w:cs="Times New Roman"/>
          <w:sz w:val="28"/>
        </w:rPr>
      </w:pPr>
    </w:p>
    <w:p w14:paraId="245F9A89" w14:textId="43F7B151"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184A11">
      <w:pPr>
        <w:spacing w:after="0" w:line="360" w:lineRule="auto"/>
        <w:jc w:val="both"/>
        <w:rPr>
          <w:rFonts w:ascii="Times New Roman" w:eastAsia="Times New Roman" w:hAnsi="Times New Roman" w:cs="Times New Roman"/>
          <w:sz w:val="24"/>
        </w:rPr>
      </w:pPr>
    </w:p>
    <w:p w14:paraId="74413B48"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184A11">
      <w:pPr>
        <w:spacing w:after="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184A11">
      <w:pPr>
        <w:spacing w:after="0" w:line="36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rsidP="00184A11">
      <w:pPr>
        <w:spacing w:line="360" w:lineRule="auto"/>
        <w:jc w:val="both"/>
        <w:rPr>
          <w:rFonts w:ascii="Times New Roman" w:eastAsia="Times New Roman" w:hAnsi="Times New Roman" w:cs="Times New Roman"/>
          <w:sz w:val="24"/>
        </w:rPr>
      </w:pPr>
    </w:p>
    <w:p w14:paraId="35672E9E" w14:textId="77777777" w:rsidR="000D6FB9" w:rsidRPr="009B6BD1" w:rsidRDefault="000D6FB9" w:rsidP="00184A11">
      <w:pPr>
        <w:spacing w:line="360" w:lineRule="auto"/>
        <w:jc w:val="both"/>
        <w:rPr>
          <w:rFonts w:ascii="Times New Roman" w:eastAsia="Times New Roman" w:hAnsi="Times New Roman" w:cs="Times New Roman"/>
          <w:sz w:val="24"/>
        </w:rPr>
      </w:pPr>
    </w:p>
    <w:p w14:paraId="52742902" w14:textId="77777777" w:rsidR="000D6FB9" w:rsidRPr="009B6BD1" w:rsidRDefault="000D6FB9" w:rsidP="00184A11">
      <w:pPr>
        <w:spacing w:line="360" w:lineRule="auto"/>
        <w:jc w:val="both"/>
        <w:rPr>
          <w:rFonts w:ascii="Times New Roman" w:eastAsia="Times New Roman" w:hAnsi="Times New Roman" w:cs="Times New Roman"/>
          <w:sz w:val="24"/>
        </w:rPr>
      </w:pPr>
    </w:p>
    <w:p w14:paraId="4D5601C0" w14:textId="77777777" w:rsidR="000D6FB9" w:rsidRPr="009B6BD1" w:rsidRDefault="000D6FB9" w:rsidP="00184A11">
      <w:pPr>
        <w:spacing w:line="360" w:lineRule="auto"/>
        <w:jc w:val="both"/>
        <w:rPr>
          <w:rFonts w:ascii="Times New Roman" w:eastAsia="Times New Roman" w:hAnsi="Times New Roman" w:cs="Times New Roman"/>
          <w:sz w:val="24"/>
        </w:rPr>
      </w:pPr>
    </w:p>
    <w:p w14:paraId="778DFC49" w14:textId="77777777" w:rsidR="000D6FB9" w:rsidRPr="009B6BD1" w:rsidRDefault="000D6FB9" w:rsidP="00184A11">
      <w:pPr>
        <w:spacing w:line="360" w:lineRule="auto"/>
        <w:jc w:val="both"/>
        <w:rPr>
          <w:rFonts w:ascii="Times New Roman" w:eastAsia="Times New Roman" w:hAnsi="Times New Roman" w:cs="Times New Roman"/>
          <w:sz w:val="24"/>
        </w:rPr>
      </w:pPr>
    </w:p>
    <w:p w14:paraId="1D147F0C" w14:textId="77777777" w:rsidR="000D6FB9" w:rsidRPr="009B6BD1" w:rsidRDefault="000D6FB9" w:rsidP="00184A11">
      <w:pPr>
        <w:spacing w:line="360" w:lineRule="auto"/>
        <w:jc w:val="both"/>
        <w:rPr>
          <w:rFonts w:ascii="Times New Roman" w:eastAsia="Times New Roman" w:hAnsi="Times New Roman" w:cs="Times New Roman"/>
          <w:sz w:val="24"/>
        </w:rPr>
      </w:pPr>
    </w:p>
    <w:p w14:paraId="365AB305" w14:textId="77777777" w:rsidR="000D6FB9" w:rsidRPr="009B6BD1" w:rsidRDefault="000D6FB9" w:rsidP="00184A11">
      <w:pPr>
        <w:spacing w:line="360" w:lineRule="auto"/>
        <w:jc w:val="both"/>
        <w:rPr>
          <w:rFonts w:ascii="Times New Roman" w:eastAsia="Times New Roman" w:hAnsi="Times New Roman" w:cs="Times New Roman"/>
          <w:sz w:val="24"/>
        </w:rPr>
      </w:pPr>
    </w:p>
    <w:p w14:paraId="589650E9" w14:textId="258F16BD" w:rsidR="00B57D7D" w:rsidRDefault="00B57D7D" w:rsidP="00184A11">
      <w:pPr>
        <w:spacing w:line="360" w:lineRule="auto"/>
        <w:jc w:val="both"/>
        <w:rPr>
          <w:rFonts w:ascii="Times New Roman" w:eastAsia="Times New Roman" w:hAnsi="Times New Roman" w:cs="Times New Roman"/>
          <w:b/>
          <w:sz w:val="24"/>
        </w:rPr>
      </w:pPr>
    </w:p>
    <w:p w14:paraId="7D681B83" w14:textId="1DF45C0A" w:rsidR="00184A11" w:rsidRDefault="00184A11" w:rsidP="00184A11">
      <w:pPr>
        <w:spacing w:line="360" w:lineRule="auto"/>
        <w:jc w:val="both"/>
        <w:rPr>
          <w:rFonts w:ascii="Times New Roman" w:eastAsia="Times New Roman" w:hAnsi="Times New Roman" w:cs="Times New Roman"/>
          <w:b/>
          <w:sz w:val="24"/>
        </w:rPr>
      </w:pPr>
    </w:p>
    <w:p w14:paraId="427BB164" w14:textId="1E51274A" w:rsidR="00184A11" w:rsidRDefault="00184A11" w:rsidP="00184A11">
      <w:pPr>
        <w:spacing w:line="360" w:lineRule="auto"/>
        <w:jc w:val="both"/>
        <w:rPr>
          <w:rFonts w:ascii="Times New Roman" w:eastAsia="Times New Roman" w:hAnsi="Times New Roman" w:cs="Times New Roman"/>
          <w:b/>
          <w:sz w:val="24"/>
        </w:rPr>
      </w:pPr>
    </w:p>
    <w:p w14:paraId="2A5D132F" w14:textId="4FB5A89F" w:rsidR="00184A11" w:rsidRDefault="00184A11" w:rsidP="00184A11">
      <w:pPr>
        <w:spacing w:line="360" w:lineRule="auto"/>
        <w:jc w:val="both"/>
        <w:rPr>
          <w:rFonts w:ascii="Times New Roman" w:eastAsia="Times New Roman" w:hAnsi="Times New Roman" w:cs="Times New Roman"/>
          <w:b/>
          <w:sz w:val="24"/>
        </w:rPr>
      </w:pPr>
    </w:p>
    <w:p w14:paraId="0712BE99" w14:textId="75269718" w:rsidR="00184A11" w:rsidRDefault="00184A11" w:rsidP="00184A11">
      <w:pPr>
        <w:spacing w:line="360" w:lineRule="auto"/>
        <w:jc w:val="both"/>
        <w:rPr>
          <w:rFonts w:ascii="Times New Roman" w:eastAsia="Times New Roman" w:hAnsi="Times New Roman" w:cs="Times New Roman"/>
          <w:b/>
          <w:sz w:val="24"/>
        </w:rPr>
      </w:pPr>
    </w:p>
    <w:p w14:paraId="647F77AA" w14:textId="091EB005" w:rsidR="00184A11" w:rsidRDefault="00184A11"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Publishing church news and sermons of different church programs.</w:t>
      </w:r>
    </w:p>
    <w:p w14:paraId="61CDC5F3"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184A11">
      <w:pPr>
        <w:spacing w:after="200" w:line="36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b/>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lastRenderedPageBreak/>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184A11">
      <w:pPr>
        <w:spacing w:after="200" w:line="360" w:lineRule="auto"/>
        <w:jc w:val="both"/>
        <w:rPr>
          <w:rFonts w:ascii="Times New Roman" w:eastAsia="Calibri" w:hAnsi="Times New Roman" w:cs="Times New Roman"/>
          <w:b/>
        </w:rPr>
      </w:pPr>
    </w:p>
    <w:p w14:paraId="073F7DD2" w14:textId="77777777" w:rsidR="008C24B3" w:rsidRPr="009B6BD1" w:rsidRDefault="008C24B3" w:rsidP="00184A11">
      <w:pPr>
        <w:spacing w:after="200" w:line="36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184A11">
            <w:pPr>
              <w:spacing w:after="200" w:line="36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184A11">
            <w:pPr>
              <w:spacing w:after="200" w:line="36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184A11">
            <w:pPr>
              <w:spacing w:after="0" w:line="36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184A11">
            <w:pPr>
              <w:spacing w:after="0" w:line="360" w:lineRule="auto"/>
              <w:jc w:val="both"/>
              <w:rPr>
                <w:rFonts w:ascii="Times New Roman" w:eastAsia="Calibri" w:hAnsi="Times New Roman" w:cs="Times New Roman"/>
              </w:rPr>
            </w:pPr>
          </w:p>
        </w:tc>
      </w:tr>
    </w:tbl>
    <w:p w14:paraId="552F3097" w14:textId="77777777" w:rsidR="009B6BD1" w:rsidRDefault="009B6BD1"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1756E674"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BD3C15C" w14:textId="77777777" w:rsidR="000D6FB9" w:rsidRPr="009B6BD1" w:rsidRDefault="007E10FA" w:rsidP="00184A11">
      <w:pPr>
        <w:keepNext/>
        <w:keepLines/>
        <w:spacing w:before="400" w:after="40" w:line="36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75pt;height:264.55pt" o:ole="" o:preferrelative="t" stroked="f">
            <v:imagedata r:id="rId8" o:title=""/>
          </v:rect>
          <o:OLEObject Type="Embed" ProgID="StaticMetafile" ShapeID="_x0000_i1025" DrawAspect="Content" ObjectID="_1671336793" r:id="rId9"/>
        </w:object>
      </w:r>
    </w:p>
    <w:p w14:paraId="65878A52" w14:textId="0B9D86F0" w:rsidR="000D6FB9" w:rsidRPr="009B6BD1"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lastRenderedPageBreak/>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lastRenderedPageBreak/>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xml:space="preserve"> software licenses. As of 2020, MIT was the most popular software </w:t>
      </w:r>
      <w:r w:rsidRPr="009B6BD1">
        <w:rPr>
          <w:rFonts w:ascii="Times New Roman" w:eastAsia="Times New Roman" w:hAnsi="Times New Roman" w:cs="Times New Roman"/>
          <w:bCs/>
          <w:sz w:val="24"/>
          <w:szCs w:val="24"/>
        </w:rPr>
        <w:lastRenderedPageBreak/>
        <w:t>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0736CA66"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ins w:id="6" w:author="Grace elbisimwa" w:date="2020-12-21T10:09:00Z">
        <w:r w:rsidR="006576A0" w:rsidRPr="00CD0DD9">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7" w:author="Grace elbisimwa" w:date="2020-12-21T10:09:00Z">
        <w:r w:rsidRPr="009B6BD1" w:rsidDel="006576A0">
          <w:rPr>
            <w:rFonts w:ascii="Times New Roman" w:eastAsia="Times New Roman" w:hAnsi="Times New Roman" w:cs="Times New Roman"/>
            <w:bCs/>
            <w:sz w:val="24"/>
            <w:szCs w:val="24"/>
          </w:rPr>
          <w:delText>use</w:delText>
        </w:r>
      </w:del>
      <w:ins w:id="8"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lastRenderedPageBreak/>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lastRenderedPageBreak/>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lastRenderedPageBreak/>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4AEF4BE0" w:rsidR="00725964" w:rsidRPr="009B6BD1" w:rsidRDefault="00CD0DD9"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73647272">
            <wp:simplePos x="0" y="0"/>
            <wp:positionH relativeFrom="margin">
              <wp:posOffset>106325</wp:posOffset>
            </wp:positionH>
            <wp:positionV relativeFrom="paragraph">
              <wp:posOffset>632622</wp:posOffset>
            </wp:positionV>
            <wp:extent cx="6018028" cy="3045163"/>
            <wp:effectExtent l="0" t="0" r="190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18028" cy="3045163"/>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1678C1F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1996D82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114B106F"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3F6A4D0C"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55F546B4"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D08287A" w:rsidR="00725964"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lastRenderedPageBreak/>
        <w:t>Figure 2. Waterfall model</w:t>
      </w:r>
    </w:p>
    <w:p w14:paraId="3D05C848" w14:textId="77777777" w:rsidR="000E6671" w:rsidRPr="009B6BD1" w:rsidRDefault="000E6671" w:rsidP="00184A11">
      <w:pPr>
        <w:autoSpaceDE w:val="0"/>
        <w:autoSpaceDN w:val="0"/>
        <w:adjustRightInd w:val="0"/>
        <w:spacing w:after="0" w:line="360" w:lineRule="auto"/>
        <w:jc w:val="both"/>
        <w:rPr>
          <w:rFonts w:ascii="Times New Roman" w:hAnsi="Times New Roman" w:cs="Times New Roman"/>
          <w:b/>
          <w:bCs/>
          <w:sz w:val="24"/>
          <w:szCs w:val="24"/>
        </w:rPr>
      </w:pPr>
    </w:p>
    <w:p w14:paraId="310D6DEF" w14:textId="77777777" w:rsidR="00725964" w:rsidRPr="000E6671" w:rsidRDefault="00725964" w:rsidP="00184A11">
      <w:pPr>
        <w:autoSpaceDE w:val="0"/>
        <w:autoSpaceDN w:val="0"/>
        <w:adjustRightInd w:val="0"/>
        <w:spacing w:after="0" w:line="360" w:lineRule="auto"/>
        <w:jc w:val="both"/>
        <w:rPr>
          <w:rFonts w:ascii="Times New Roman" w:hAnsi="Times New Roman" w:cs="Times New Roman"/>
          <w:i/>
          <w:iCs/>
          <w:color w:val="5B9BD5" w:themeColor="accent1"/>
          <w:sz w:val="24"/>
          <w:szCs w:val="24"/>
          <w:u w:val="single"/>
        </w:rPr>
      </w:pPr>
      <w:r w:rsidRPr="000E6671">
        <w:rPr>
          <w:rFonts w:ascii="Times New Roman" w:hAnsi="Times New Roman" w:cs="Times New Roman"/>
          <w:i/>
          <w:iCs/>
          <w:color w:val="5B9BD5" w:themeColor="accent1"/>
          <w:sz w:val="24"/>
          <w:szCs w:val="24"/>
          <w:u w:val="single"/>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25EE7DC" w14:textId="77777777"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4E509199" w14:textId="77777777"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6D6B2B1D" w14:textId="4361D6EB"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4C28B7FD" w14:textId="03EE70D4"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Structured systems analysis and design methodology (SSADM) is a set of standards for systems analysis and application design that uses a formal methodical approach to the analysis and design </w:t>
      </w:r>
      <w:r w:rsidRPr="009B6BD1">
        <w:rPr>
          <w:rFonts w:ascii="Times New Roman" w:eastAsia="Times New Roman" w:hAnsi="Times New Roman" w:cs="Times New Roman"/>
          <w:sz w:val="24"/>
        </w:rPr>
        <w:lastRenderedPageBreak/>
        <w:t>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lastRenderedPageBreak/>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517C06F2"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w:t>
      </w:r>
      <w:r w:rsidR="002056E8">
        <w:rPr>
          <w:rFonts w:ascii="Times New Roman" w:eastAsia="Times New Roman" w:hAnsi="Times New Roman" w:cs="Times New Roman"/>
          <w:b/>
          <w:sz w:val="24"/>
        </w:rPr>
        <w:t xml:space="preserve"> </w:t>
      </w:r>
      <w:r w:rsidRPr="009B6BD1">
        <w:rPr>
          <w:rFonts w:ascii="Times New Roman" w:eastAsia="Times New Roman" w:hAnsi="Times New Roman" w:cs="Times New Roman"/>
          <w:b/>
          <w:sz w:val="24"/>
        </w:rPr>
        <w:t>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595C7C34" w:rsidR="000D6FB9" w:rsidRPr="009B6BD1" w:rsidRDefault="00F86E26"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flow diagram have four symbols that make it useful for communication between analysts and users, it shows the data used and provide by process within a system, data flow diagram </w:t>
      </w:r>
      <w:r w:rsidR="00D64A4C">
        <w:rPr>
          <w:rFonts w:ascii="Times New Roman" w:eastAsia="Times New Roman" w:hAnsi="Times New Roman" w:cs="Times New Roman"/>
          <w:sz w:val="24"/>
        </w:rPr>
        <w:t>m</w:t>
      </w:r>
      <w:r>
        <w:rPr>
          <w:rFonts w:ascii="Times New Roman" w:eastAsia="Times New Roman" w:hAnsi="Times New Roman" w:cs="Times New Roman"/>
          <w:sz w:val="24"/>
        </w:rPr>
        <w:t xml:space="preserve">akes use of four basic symbols which are create structural analysis, information flow, process </w:t>
      </w:r>
      <w:r w:rsidR="00D64A4C">
        <w:rPr>
          <w:rFonts w:ascii="Times New Roman" w:eastAsia="Times New Roman" w:hAnsi="Times New Roman" w:cs="Times New Roman"/>
          <w:sz w:val="24"/>
        </w:rPr>
        <w:t>oriented, data process diagrams and data flowcharts (Paul smith 2000)</w:t>
      </w:r>
      <w:r w:rsidR="007626B0">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1CEAB98B" w14:textId="4C15C110" w:rsidR="000D6FB9" w:rsidRDefault="00056D37" w:rsidP="00184A11">
      <w:pPr>
        <w:spacing w:line="360" w:lineRule="auto"/>
        <w:jc w:val="both"/>
        <w:rPr>
          <w:rFonts w:ascii="Times New Roman" w:eastAsia="Times New Roman" w:hAnsi="Times New Roman" w:cs="Times New Roman"/>
          <w:color w:val="5B9BD5" w:themeColor="accent1"/>
          <w:sz w:val="24"/>
        </w:rPr>
      </w:pPr>
      <w:r w:rsidRPr="009B6BD1">
        <w:rPr>
          <w:rFonts w:ascii="Times New Roman" w:hAnsi="Times New Roman" w:cs="Times New Roman"/>
        </w:rPr>
        <w:object w:dxaOrig="3508" w:dyaOrig="3123" w14:anchorId="40988026">
          <v:rect id="_x0000_i1026" style="width:174.15pt;height:156.55pt" o:ole="" o:preferrelative="t" stroked="f">
            <v:imagedata r:id="rId76" o:title=""/>
          </v:rect>
          <o:OLEObject Type="Embed" ProgID="StaticMetafile" ShapeID="_x0000_i1026" DrawAspect="Content" ObjectID="_1671336794" r:id="rId77"/>
        </w:object>
      </w:r>
      <w:r w:rsidRPr="009B6BD1">
        <w:rPr>
          <w:rFonts w:ascii="Times New Roman" w:eastAsia="Times New Roman" w:hAnsi="Times New Roman" w:cs="Times New Roman"/>
          <w:sz w:val="24"/>
        </w:rPr>
        <w:t xml:space="preserve">   </w:t>
      </w:r>
      <w:r w:rsidRPr="007626B0">
        <w:rPr>
          <w:rFonts w:ascii="Times New Roman" w:eastAsia="Times New Roman" w:hAnsi="Times New Roman" w:cs="Times New Roman"/>
          <w:i/>
          <w:iCs/>
          <w:color w:val="5B9BD5" w:themeColor="accent1"/>
          <w:sz w:val="24"/>
          <w:u w:val="single"/>
        </w:rPr>
        <w:t>Source: Pittsburgh.Edu</w:t>
      </w:r>
      <w:r w:rsidRPr="007626B0">
        <w:rPr>
          <w:rFonts w:ascii="Times New Roman" w:eastAsia="Times New Roman" w:hAnsi="Times New Roman" w:cs="Times New Roman"/>
          <w:color w:val="5B9BD5" w:themeColor="accent1"/>
          <w:sz w:val="24"/>
        </w:rPr>
        <w:t xml:space="preserve">  </w:t>
      </w:r>
    </w:p>
    <w:p w14:paraId="799C6B69" w14:textId="5919A7FF" w:rsidR="007626B0" w:rsidRDefault="007626B0"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External entity</w:t>
      </w:r>
      <w:r>
        <w:rPr>
          <w:rFonts w:ascii="Times New Roman" w:eastAsia="Times New Roman" w:hAnsi="Times New Roman" w:cs="Times New Roman"/>
          <w:sz w:val="24"/>
        </w:rPr>
        <w:t>: an external entity is a source of dataflow which is outside the area of study. Those entities which originate data are represented on business process diagram.</w:t>
      </w:r>
    </w:p>
    <w:p w14:paraId="484ED28E" w14:textId="1F480CD9" w:rsidR="007626B0" w:rsidRDefault="007626B0"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Process</w:t>
      </w:r>
      <w:r>
        <w:rPr>
          <w:rFonts w:ascii="Times New Roman" w:eastAsia="Times New Roman" w:hAnsi="Times New Roman" w:cs="Times New Roman"/>
          <w:sz w:val="24"/>
        </w:rPr>
        <w:t xml:space="preserve">: A process shows transformation of data flows within the system. The symbol use is a rectangular box as you can see the image above; it helps to identifier number appears in the left-hand corner. This is allocated arbitrary at the top level and serves as unique reference. </w:t>
      </w:r>
    </w:p>
    <w:p w14:paraId="1107115C" w14:textId="20AC098D" w:rsidR="007626B0" w:rsidRDefault="007626B0"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helps to allocation appears to the right of identifier and describes where in the system the process takes place. This may be a department or piece of </w:t>
      </w:r>
      <w:r w:rsidR="009B5E1A">
        <w:rPr>
          <w:rFonts w:ascii="Times New Roman" w:eastAsia="Times New Roman" w:hAnsi="Times New Roman" w:cs="Times New Roman"/>
          <w:sz w:val="24"/>
        </w:rPr>
        <w:t xml:space="preserve">hardware. Finally, a descriptive title is placed title placed in the center of the box. This should be a simple imperative sentence with a specific verb for maintain customer records. </w:t>
      </w:r>
    </w:p>
    <w:p w14:paraId="02F7228B" w14:textId="1F08FADC" w:rsidR="009B5E1A" w:rsidRDefault="009B5E1A"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lastRenderedPageBreak/>
        <w:t>Data store</w:t>
      </w:r>
      <w:r>
        <w:rPr>
          <w:rFonts w:ascii="Times New Roman" w:eastAsia="Times New Roman" w:hAnsi="Times New Roman" w:cs="Times New Roman"/>
          <w:sz w:val="24"/>
        </w:rPr>
        <w:t>: a data store is holding place for information within the system. Data store is represented by on open-ended narrow rectangle.  It may be long-term files such as sales ledgers or may short term accumulations batches of documents that are waiting to be processed. Each data store should be given reference followed by an arbitrary number.</w:t>
      </w:r>
    </w:p>
    <w:p w14:paraId="061E942D" w14:textId="2B2071FC" w:rsidR="009B5E1A" w:rsidRDefault="009B5E1A"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bCs/>
          <w:sz w:val="24"/>
        </w:rPr>
        <w:t>Resource flow</w:t>
      </w:r>
      <w:r>
        <w:rPr>
          <w:rFonts w:ascii="Times New Roman" w:eastAsia="Times New Roman" w:hAnsi="Times New Roman" w:cs="Times New Roman"/>
          <w:sz w:val="24"/>
        </w:rPr>
        <w:t>: it shows the flow of nay physical material from its source to its destination. For this reason, they are sometimes referred to as physical flows. The physical</w:t>
      </w:r>
      <w:r w:rsidR="00685E9B">
        <w:rPr>
          <w:rFonts w:ascii="Times New Roman" w:eastAsia="Times New Roman" w:hAnsi="Times New Roman" w:cs="Times New Roman"/>
          <w:sz w:val="24"/>
        </w:rPr>
        <w:t xml:space="preserve"> material is a question should be given meaningful name. resource flow is usually restricted early, high level diagrams and are description of the physical flows of materials is considered to be important to help the analysis.</w:t>
      </w:r>
    </w:p>
    <w:p w14:paraId="65D0A76B" w14:textId="61B42F65" w:rsidR="00685E9B" w:rsidRDefault="00685E9B"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MODULES</w:t>
      </w:r>
    </w:p>
    <w:p w14:paraId="588B2509" w14:textId="0C333DF7" w:rsidR="00685E9B" w:rsidRPr="00685E9B" w:rsidRDefault="00685E9B"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Christians (users): </w:t>
      </w:r>
      <w:r>
        <w:rPr>
          <w:rFonts w:ascii="Times New Roman" w:eastAsia="Times New Roman" w:hAnsi="Times New Roman" w:cs="Times New Roman"/>
          <w:sz w:val="24"/>
        </w:rPr>
        <w:t xml:space="preserve">when user open our website if a new user, he/her must login or create an account he/her don’t have it. </w:t>
      </w:r>
      <w:r w:rsidR="00A05A9E">
        <w:rPr>
          <w:rFonts w:ascii="Times New Roman" w:eastAsia="Times New Roman" w:hAnsi="Times New Roman" w:cs="Times New Roman"/>
          <w:sz w:val="24"/>
        </w:rPr>
        <w:t>A user can see his information, his account information he can edit them.</w:t>
      </w:r>
    </w:p>
    <w:p w14:paraId="59327C88" w14:textId="77777777" w:rsidR="004B71C7" w:rsidRPr="004B71C7" w:rsidRDefault="00685E9B"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Programs: </w:t>
      </w:r>
      <w:r>
        <w:rPr>
          <w:rFonts w:ascii="Times New Roman" w:eastAsia="Times New Roman" w:hAnsi="Times New Roman" w:cs="Times New Roman"/>
          <w:sz w:val="24"/>
        </w:rPr>
        <w:t xml:space="preserve">users are allowed to see programs if there are log in, </w:t>
      </w:r>
    </w:p>
    <w:p w14:paraId="5A681CBE" w14:textId="7AF0EB37" w:rsidR="004B71C7"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an admin is allowed to create a user, read user, update user, and delete user.</w:t>
      </w:r>
    </w:p>
    <w:p w14:paraId="1E8C178E" w14:textId="7F7072AE" w:rsidR="004B71C7"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Admin:</w:t>
      </w:r>
      <w:r>
        <w:rPr>
          <w:rFonts w:ascii="Times New Roman" w:eastAsia="Times New Roman" w:hAnsi="Times New Roman" w:cs="Times New Roman"/>
          <w:sz w:val="24"/>
        </w:rPr>
        <w:t xml:space="preserve"> and have authorizations to see requests, to reply to those people whom those requests, his allowed to delete request.</w:t>
      </w:r>
    </w:p>
    <w:p w14:paraId="1D4650AE" w14:textId="22C551AE" w:rsidR="00685E9B"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programs, edit it, update it and delete it.</w:t>
      </w:r>
    </w:p>
    <w:p w14:paraId="06DB4333" w14:textId="562F6FF1" w:rsidR="004B71C7" w:rsidRPr="0039630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he/her may add news</w:t>
      </w:r>
      <w:r w:rsidR="00396307">
        <w:rPr>
          <w:rFonts w:ascii="Times New Roman" w:eastAsia="Times New Roman" w:hAnsi="Times New Roman" w:cs="Times New Roman"/>
          <w:sz w:val="24"/>
        </w:rPr>
        <w:t xml:space="preserve"> and make a (CRUD) to it.</w:t>
      </w:r>
    </w:p>
    <w:p w14:paraId="74E644FE" w14:textId="310CE008" w:rsidR="00396307" w:rsidRPr="00396307" w:rsidRDefault="0039630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pastors, and he/her allowed to make a (crud) to them.</w:t>
      </w:r>
    </w:p>
    <w:p w14:paraId="55FB6A92" w14:textId="0605C199" w:rsidR="00396307" w:rsidRPr="00685E9B" w:rsidRDefault="0039630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record wedding, can edit wedding, he can edit and delete it also.</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7DB67058" w14:textId="4D397404" w:rsidR="002B5D1A" w:rsidRPr="00431632" w:rsidRDefault="002B5D1A" w:rsidP="00431632">
      <w:pPr>
        <w:spacing w:after="200" w:line="360" w:lineRule="auto"/>
        <w:jc w:val="both"/>
        <w:rPr>
          <w:rFonts w:ascii="Times New Roman" w:eastAsia="Times New Roman" w:hAnsi="Times New Roman" w:cs="Times New Roman"/>
          <w:sz w:val="24"/>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20EF24ED"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Now it </w:t>
      </w:r>
      <w:r w:rsidR="00431632">
        <w:rPr>
          <w:rFonts w:ascii="Times New Roman" w:eastAsia="Calibri Light" w:hAnsi="Times New Roman" w:cs="Times New Roman"/>
        </w:rPr>
        <w:t>places</w:t>
      </w:r>
      <w:r>
        <w:rPr>
          <w:rFonts w:ascii="Times New Roman" w:eastAsia="Calibri Light" w:hAnsi="Times New Roman" w:cs="Times New Roman"/>
        </w:rPr>
        <w:t xml:space="preserve"> of the programs of the main target of our system is to make Christians informed even if they are at home, job or whatever. The programs should help Christians to be online inform</w:t>
      </w:r>
      <w:r w:rsidR="00431632">
        <w:rPr>
          <w:rFonts w:ascii="Times New Roman" w:eastAsia="Calibri Light" w:hAnsi="Times New Roman" w:cs="Times New Roman"/>
        </w:rPr>
        <w:t>ation</w:t>
      </w:r>
      <w:r>
        <w:rPr>
          <w:rFonts w:ascii="Times New Roman" w:eastAsia="Calibri Light" w:hAnsi="Times New Roman" w:cs="Times New Roman"/>
        </w:rPr>
        <w:t xml:space="preserve"> in real time. When there is a </w:t>
      </w:r>
      <w:r w:rsidR="00431632">
        <w:rPr>
          <w:rFonts w:ascii="Times New Roman" w:eastAsia="Calibri Light" w:hAnsi="Times New Roman" w:cs="Times New Roman"/>
        </w:rPr>
        <w:t>new program</w:t>
      </w:r>
      <w:r>
        <w:rPr>
          <w:rFonts w:ascii="Times New Roman" w:eastAsia="Calibri Light" w:hAnsi="Times New Roman" w:cs="Times New Roman"/>
        </w:rPr>
        <w:t xml:space="preserv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41531E" w14:textId="77777777" w:rsidR="00780CFB" w:rsidRDefault="00780CFB" w:rsidP="00513A41">
      <w:pPr>
        <w:spacing w:after="0" w:line="240" w:lineRule="auto"/>
      </w:pPr>
      <w:r>
        <w:separator/>
      </w:r>
    </w:p>
  </w:endnote>
  <w:endnote w:type="continuationSeparator" w:id="0">
    <w:p w14:paraId="2023CBE1" w14:textId="77777777" w:rsidR="00780CFB" w:rsidRDefault="00780CFB"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754BA" w14:textId="77777777" w:rsidR="00780CFB" w:rsidRDefault="00780CFB" w:rsidP="00513A41">
      <w:pPr>
        <w:spacing w:after="0" w:line="240" w:lineRule="auto"/>
      </w:pPr>
      <w:r>
        <w:separator/>
      </w:r>
    </w:p>
  </w:footnote>
  <w:footnote w:type="continuationSeparator" w:id="0">
    <w:p w14:paraId="7B1524B5" w14:textId="77777777" w:rsidR="00780CFB" w:rsidRDefault="00780CFB"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9B52107"/>
    <w:multiLevelType w:val="hybridMultilevel"/>
    <w:tmpl w:val="0B702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1"/>
  </w:num>
  <w:num w:numId="3">
    <w:abstractNumId w:val="21"/>
  </w:num>
  <w:num w:numId="4">
    <w:abstractNumId w:val="28"/>
  </w:num>
  <w:num w:numId="5">
    <w:abstractNumId w:val="13"/>
  </w:num>
  <w:num w:numId="6">
    <w:abstractNumId w:val="29"/>
  </w:num>
  <w:num w:numId="7">
    <w:abstractNumId w:val="12"/>
  </w:num>
  <w:num w:numId="8">
    <w:abstractNumId w:val="15"/>
  </w:num>
  <w:num w:numId="9">
    <w:abstractNumId w:val="6"/>
  </w:num>
  <w:num w:numId="10">
    <w:abstractNumId w:val="16"/>
  </w:num>
  <w:num w:numId="11">
    <w:abstractNumId w:val="7"/>
  </w:num>
  <w:num w:numId="12">
    <w:abstractNumId w:val="4"/>
  </w:num>
  <w:num w:numId="13">
    <w:abstractNumId w:val="17"/>
  </w:num>
  <w:num w:numId="14">
    <w:abstractNumId w:val="25"/>
  </w:num>
  <w:num w:numId="15">
    <w:abstractNumId w:val="22"/>
  </w:num>
  <w:num w:numId="16">
    <w:abstractNumId w:val="5"/>
  </w:num>
  <w:num w:numId="17">
    <w:abstractNumId w:val="19"/>
  </w:num>
  <w:num w:numId="18">
    <w:abstractNumId w:val="20"/>
  </w:num>
  <w:num w:numId="19">
    <w:abstractNumId w:val="2"/>
  </w:num>
  <w:num w:numId="20">
    <w:abstractNumId w:val="24"/>
  </w:num>
  <w:num w:numId="21">
    <w:abstractNumId w:val="10"/>
  </w:num>
  <w:num w:numId="22">
    <w:abstractNumId w:val="23"/>
  </w:num>
  <w:num w:numId="23">
    <w:abstractNumId w:val="9"/>
  </w:num>
  <w:num w:numId="24">
    <w:abstractNumId w:val="18"/>
  </w:num>
  <w:num w:numId="25">
    <w:abstractNumId w:val="0"/>
  </w:num>
  <w:num w:numId="26">
    <w:abstractNumId w:val="26"/>
  </w:num>
  <w:num w:numId="27">
    <w:abstractNumId w:val="3"/>
  </w:num>
  <w:num w:numId="28">
    <w:abstractNumId w:val="11"/>
  </w:num>
  <w:num w:numId="29">
    <w:abstractNumId w:val="27"/>
  </w:num>
  <w:num w:numId="3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6381F"/>
    <w:rsid w:val="00064D2E"/>
    <w:rsid w:val="000719E3"/>
    <w:rsid w:val="00072801"/>
    <w:rsid w:val="0009598E"/>
    <w:rsid w:val="000A746B"/>
    <w:rsid w:val="000B4004"/>
    <w:rsid w:val="000B7D6B"/>
    <w:rsid w:val="000C1D71"/>
    <w:rsid w:val="000C2A38"/>
    <w:rsid w:val="000D6FB9"/>
    <w:rsid w:val="000D7D0C"/>
    <w:rsid w:val="000E5C93"/>
    <w:rsid w:val="000E6671"/>
    <w:rsid w:val="000F00D6"/>
    <w:rsid w:val="000F239E"/>
    <w:rsid w:val="000F2552"/>
    <w:rsid w:val="000F3A7E"/>
    <w:rsid w:val="001004F8"/>
    <w:rsid w:val="001029CA"/>
    <w:rsid w:val="00103C50"/>
    <w:rsid w:val="0011176C"/>
    <w:rsid w:val="00115E84"/>
    <w:rsid w:val="00115EAC"/>
    <w:rsid w:val="00120E76"/>
    <w:rsid w:val="00132B0C"/>
    <w:rsid w:val="00135067"/>
    <w:rsid w:val="0014724D"/>
    <w:rsid w:val="00167CE4"/>
    <w:rsid w:val="0017115C"/>
    <w:rsid w:val="0018281A"/>
    <w:rsid w:val="001828A1"/>
    <w:rsid w:val="00184A1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6E8"/>
    <w:rsid w:val="00205933"/>
    <w:rsid w:val="00221D8C"/>
    <w:rsid w:val="0022548C"/>
    <w:rsid w:val="00240889"/>
    <w:rsid w:val="0026217C"/>
    <w:rsid w:val="002641BB"/>
    <w:rsid w:val="00271607"/>
    <w:rsid w:val="002A0654"/>
    <w:rsid w:val="002A6669"/>
    <w:rsid w:val="002B5D1A"/>
    <w:rsid w:val="002B6914"/>
    <w:rsid w:val="002C4DA5"/>
    <w:rsid w:val="002C7C7B"/>
    <w:rsid w:val="002D1CFC"/>
    <w:rsid w:val="003007C9"/>
    <w:rsid w:val="003050F0"/>
    <w:rsid w:val="00313697"/>
    <w:rsid w:val="0031372C"/>
    <w:rsid w:val="00316139"/>
    <w:rsid w:val="00324115"/>
    <w:rsid w:val="00354C5F"/>
    <w:rsid w:val="003606D4"/>
    <w:rsid w:val="003608B7"/>
    <w:rsid w:val="0036251D"/>
    <w:rsid w:val="00371493"/>
    <w:rsid w:val="00374C8C"/>
    <w:rsid w:val="00374F62"/>
    <w:rsid w:val="003960C9"/>
    <w:rsid w:val="00396307"/>
    <w:rsid w:val="003A6463"/>
    <w:rsid w:val="003B16FD"/>
    <w:rsid w:val="003B4EC0"/>
    <w:rsid w:val="003B5A48"/>
    <w:rsid w:val="003C42D9"/>
    <w:rsid w:val="003E0C6E"/>
    <w:rsid w:val="003E708E"/>
    <w:rsid w:val="003F4922"/>
    <w:rsid w:val="003F6A01"/>
    <w:rsid w:val="004034AF"/>
    <w:rsid w:val="0040475F"/>
    <w:rsid w:val="00420508"/>
    <w:rsid w:val="00427969"/>
    <w:rsid w:val="00431632"/>
    <w:rsid w:val="004366AD"/>
    <w:rsid w:val="004463DE"/>
    <w:rsid w:val="00461928"/>
    <w:rsid w:val="0046581C"/>
    <w:rsid w:val="004724FA"/>
    <w:rsid w:val="0048382E"/>
    <w:rsid w:val="004A2DDA"/>
    <w:rsid w:val="004A36CA"/>
    <w:rsid w:val="004B3630"/>
    <w:rsid w:val="004B71C7"/>
    <w:rsid w:val="004C18ED"/>
    <w:rsid w:val="004C2B3E"/>
    <w:rsid w:val="004D70B5"/>
    <w:rsid w:val="00501B86"/>
    <w:rsid w:val="00503D9A"/>
    <w:rsid w:val="00512FC8"/>
    <w:rsid w:val="00513A41"/>
    <w:rsid w:val="00522EEB"/>
    <w:rsid w:val="005319D3"/>
    <w:rsid w:val="00560FD4"/>
    <w:rsid w:val="00570BAC"/>
    <w:rsid w:val="00587603"/>
    <w:rsid w:val="005943AB"/>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85E9B"/>
    <w:rsid w:val="006914E9"/>
    <w:rsid w:val="006922A0"/>
    <w:rsid w:val="0069554B"/>
    <w:rsid w:val="006A201C"/>
    <w:rsid w:val="006A68DD"/>
    <w:rsid w:val="006D53C9"/>
    <w:rsid w:val="006F37E8"/>
    <w:rsid w:val="006F40B7"/>
    <w:rsid w:val="006F5280"/>
    <w:rsid w:val="00721686"/>
    <w:rsid w:val="00725964"/>
    <w:rsid w:val="007265C0"/>
    <w:rsid w:val="00731264"/>
    <w:rsid w:val="00754E84"/>
    <w:rsid w:val="007626B0"/>
    <w:rsid w:val="007735FC"/>
    <w:rsid w:val="007777CF"/>
    <w:rsid w:val="00780CFB"/>
    <w:rsid w:val="00787970"/>
    <w:rsid w:val="007A24E3"/>
    <w:rsid w:val="007A4350"/>
    <w:rsid w:val="007C51AC"/>
    <w:rsid w:val="007E03CE"/>
    <w:rsid w:val="007E10FA"/>
    <w:rsid w:val="007F3345"/>
    <w:rsid w:val="0080094C"/>
    <w:rsid w:val="00812297"/>
    <w:rsid w:val="00825F4A"/>
    <w:rsid w:val="00826A2F"/>
    <w:rsid w:val="00834851"/>
    <w:rsid w:val="00844B65"/>
    <w:rsid w:val="00857037"/>
    <w:rsid w:val="008729DB"/>
    <w:rsid w:val="00873CA1"/>
    <w:rsid w:val="00874FD6"/>
    <w:rsid w:val="00880962"/>
    <w:rsid w:val="008938DF"/>
    <w:rsid w:val="008A0004"/>
    <w:rsid w:val="008B5F38"/>
    <w:rsid w:val="008C24B3"/>
    <w:rsid w:val="008C7332"/>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5E1A"/>
    <w:rsid w:val="009B6BD1"/>
    <w:rsid w:val="009C135D"/>
    <w:rsid w:val="009D7D39"/>
    <w:rsid w:val="009E0337"/>
    <w:rsid w:val="009E4163"/>
    <w:rsid w:val="009F0CDC"/>
    <w:rsid w:val="00A05A9E"/>
    <w:rsid w:val="00A06ECB"/>
    <w:rsid w:val="00A14C52"/>
    <w:rsid w:val="00A161E0"/>
    <w:rsid w:val="00A6307A"/>
    <w:rsid w:val="00A65C23"/>
    <w:rsid w:val="00A71726"/>
    <w:rsid w:val="00A75A79"/>
    <w:rsid w:val="00A94094"/>
    <w:rsid w:val="00AA391D"/>
    <w:rsid w:val="00AE77D0"/>
    <w:rsid w:val="00AE79C9"/>
    <w:rsid w:val="00AF08AE"/>
    <w:rsid w:val="00B145DB"/>
    <w:rsid w:val="00B24B0F"/>
    <w:rsid w:val="00B25917"/>
    <w:rsid w:val="00B26034"/>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93721"/>
    <w:rsid w:val="00CA032B"/>
    <w:rsid w:val="00CA0E3B"/>
    <w:rsid w:val="00CB4CE5"/>
    <w:rsid w:val="00CC29DD"/>
    <w:rsid w:val="00CC4DB6"/>
    <w:rsid w:val="00CC4EA5"/>
    <w:rsid w:val="00CD0DD9"/>
    <w:rsid w:val="00CD12CD"/>
    <w:rsid w:val="00CF4D98"/>
    <w:rsid w:val="00D04C3F"/>
    <w:rsid w:val="00D16873"/>
    <w:rsid w:val="00D32075"/>
    <w:rsid w:val="00D37029"/>
    <w:rsid w:val="00D44C8D"/>
    <w:rsid w:val="00D64A4C"/>
    <w:rsid w:val="00D73538"/>
    <w:rsid w:val="00D81C0E"/>
    <w:rsid w:val="00DA0F01"/>
    <w:rsid w:val="00DA1CBF"/>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86E26"/>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4658</TotalTime>
  <Pages>60</Pages>
  <Words>7275</Words>
  <Characters>41469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136</cp:revision>
  <dcterms:created xsi:type="dcterms:W3CDTF">2020-11-10T12:04:00Z</dcterms:created>
  <dcterms:modified xsi:type="dcterms:W3CDTF">2021-01-05T05:27:00Z</dcterms:modified>
</cp:coreProperties>
</file>