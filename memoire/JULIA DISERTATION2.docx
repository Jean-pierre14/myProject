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184A11">
      <w:pPr>
        <w:spacing w:line="360" w:lineRule="auto"/>
        <w:jc w:val="center"/>
        <w:rPr>
          <w:rFonts w:ascii="Times New Roman" w:eastAsia="Times New Roman" w:hAnsi="Times New Roman" w:cs="Times New Roman"/>
          <w:sz w:val="32"/>
        </w:rPr>
      </w:pPr>
    </w:p>
    <w:p w14:paraId="15F91C0F" w14:textId="5E2036D6"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w:t>
      </w:r>
      <w:r w:rsidR="00F3469D">
        <w:rPr>
          <w:rFonts w:ascii="Times New Roman" w:eastAsia="Times New Roman" w:hAnsi="Times New Roman" w:cs="Times New Roman"/>
          <w:sz w:val="32"/>
        </w:rPr>
        <w:t>O</w:t>
      </w:r>
      <w:r w:rsidRPr="009B6BD1">
        <w:rPr>
          <w:rFonts w:ascii="Times New Roman" w:eastAsia="Times New Roman" w:hAnsi="Times New Roman" w:cs="Times New Roman"/>
          <w:sz w:val="32"/>
        </w:rPr>
        <w:t>RATION CHURCH INFORMATIONS SYSTEM</w:t>
      </w:r>
    </w:p>
    <w:p w14:paraId="10B61F4E" w14:textId="77777777" w:rsidR="000D6FB9" w:rsidRPr="009B6BD1" w:rsidRDefault="00056D37" w:rsidP="00184A11">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184A11">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184A11">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184A11">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184A11">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184A11">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184A11">
      <w:pPr>
        <w:spacing w:line="360" w:lineRule="auto"/>
        <w:jc w:val="center"/>
        <w:rPr>
          <w:rFonts w:ascii="Times New Roman" w:eastAsia="Times New Roman" w:hAnsi="Times New Roman" w:cs="Times New Roman"/>
          <w:sz w:val="28"/>
        </w:rPr>
      </w:pPr>
    </w:p>
    <w:p w14:paraId="4B47E957" w14:textId="77777777" w:rsidR="000D6FB9" w:rsidRPr="009B6BD1" w:rsidRDefault="00056D37" w:rsidP="00184A11">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rsidP="00184A11">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184A11">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184A11">
      <w:pPr>
        <w:spacing w:line="360" w:lineRule="auto"/>
        <w:jc w:val="both"/>
        <w:rPr>
          <w:rFonts w:ascii="Times New Roman" w:hAnsi="Times New Roman" w:cs="Times New Roman"/>
          <w:sz w:val="24"/>
          <w:szCs w:val="24"/>
        </w:rPr>
      </w:pPr>
    </w:p>
    <w:p w14:paraId="5836936F" w14:textId="77777777" w:rsidR="00F46620" w:rsidRPr="009B6BD1" w:rsidRDefault="00021460" w:rsidP="00184A11">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184A11">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184A11">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184A11">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184A1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184A1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184A1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3ABA8761" w:rsidR="003608B7" w:rsidRPr="009B6BD1" w:rsidRDefault="00EE1BB1" w:rsidP="00B26034">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r w:rsidR="00B26034">
        <w:rPr>
          <w:rFonts w:ascii="Times New Roman" w:eastAsia="Times New Roman" w:hAnsi="Times New Roman" w:cs="Times New Roman"/>
          <w:sz w:val="24"/>
        </w:rPr>
        <w:t xml:space="preserve"> whom paid our schools fees; dresses and more</w:t>
      </w:r>
      <w:r w:rsidR="003608B7" w:rsidRPr="009B6BD1">
        <w:rPr>
          <w:rFonts w:ascii="Times New Roman" w:eastAsia="Times New Roman" w:hAnsi="Times New Roman" w:cs="Times New Roman"/>
          <w:sz w:val="24"/>
        </w:rPr>
        <w:t>,</w:t>
      </w:r>
    </w:p>
    <w:p w14:paraId="6BE2D22A" w14:textId="036ED06C" w:rsidR="003608B7" w:rsidRPr="009B6BD1" w:rsidRDefault="003608B7" w:rsidP="00B26034">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84A11">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77A513BD"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 xml:space="preserve">Being at the end of our scientific work, we are extremely grateful and thankful to the Almighty God, who filled his </w:t>
      </w:r>
      <w:r w:rsidR="00D73538">
        <w:rPr>
          <w:rFonts w:ascii="Times New Roman" w:hAnsi="Times New Roman" w:cs="Times New Roman"/>
          <w:sz w:val="24"/>
          <w:szCs w:val="32"/>
        </w:rPr>
        <w:t>g</w:t>
      </w:r>
      <w:r w:rsidRPr="009B6BD1">
        <w:rPr>
          <w:rFonts w:ascii="Times New Roman" w:hAnsi="Times New Roman" w:cs="Times New Roman"/>
          <w:sz w:val="24"/>
          <w:szCs w:val="32"/>
        </w:rPr>
        <w:t xml:space="preserve">race and </w:t>
      </w:r>
      <w:r w:rsidR="007F3345">
        <w:rPr>
          <w:rFonts w:ascii="Times New Roman" w:hAnsi="Times New Roman" w:cs="Times New Roman"/>
          <w:sz w:val="24"/>
          <w:szCs w:val="32"/>
        </w:rPr>
        <w:t>b</w:t>
      </w:r>
      <w:r w:rsidRPr="009B6BD1">
        <w:rPr>
          <w:rFonts w:ascii="Times New Roman" w:hAnsi="Times New Roman" w:cs="Times New Roman"/>
          <w:sz w:val="24"/>
          <w:szCs w:val="32"/>
        </w:rPr>
        <w:t>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184A11">
      <w:pPr>
        <w:keepNext/>
        <w:keepLines/>
        <w:spacing w:before="400" w:after="40" w:line="36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184A11">
      <w:pPr>
        <w:keepNext/>
        <w:keepLines/>
        <w:spacing w:before="400" w:after="40" w:line="360" w:lineRule="auto"/>
        <w:rPr>
          <w:rFonts w:ascii="Times New Roman" w:eastAsia="Times New Roman" w:hAnsi="Times New Roman" w:cs="Times New Roman"/>
          <w:color w:val="1F4E79"/>
          <w:sz w:val="24"/>
        </w:rPr>
      </w:pPr>
    </w:p>
    <w:p w14:paraId="6EB86598"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31CDE6B1"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058B2A1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5B308892" w14:textId="6DA95F76" w:rsidR="00F91311" w:rsidRDefault="00201F3B"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4C540F12" w14:textId="5D8F3D53" w:rsidR="00F91311"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r w:rsidR="00F91311">
        <w:rPr>
          <w:rFonts w:ascii="Times New Roman" w:eastAsia="Times New Roman" w:hAnsi="Times New Roman" w:cs="Times New Roman"/>
          <w:sz w:val="24"/>
        </w:rPr>
        <w:t xml:space="preserve"> Evangelical Restoration Church</w:t>
      </w:r>
    </w:p>
    <w:p w14:paraId="38DE0078" w14:textId="46DB35F5" w:rsidR="003606D4" w:rsidRDefault="003606D4" w:rsidP="00F913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r w:rsidR="00F91311">
        <w:rPr>
          <w:rFonts w:ascii="Times New Roman" w:eastAsia="Times New Roman" w:hAnsi="Times New Roman" w:cs="Times New Roman"/>
          <w:sz w:val="24"/>
        </w:rPr>
        <w:t xml:space="preserve"> Photoshop</w:t>
      </w:r>
    </w:p>
    <w:p w14:paraId="62B1E446" w14:textId="77777777" w:rsidR="00F91311" w:rsidRDefault="00F91311" w:rsidP="00F91311">
      <w:pPr>
        <w:keepNext/>
        <w:keepLines/>
        <w:spacing w:before="400" w:after="40" w:line="360" w:lineRule="auto"/>
        <w:rPr>
          <w:rFonts w:ascii="Times New Roman" w:eastAsia="Times New Roman" w:hAnsi="Times New Roman" w:cs="Times New Roman"/>
          <w:sz w:val="24"/>
        </w:rPr>
      </w:pPr>
    </w:p>
    <w:p w14:paraId="29CF726C" w14:textId="77777777" w:rsidR="00F91311" w:rsidRDefault="00F91311" w:rsidP="00184A11">
      <w:pPr>
        <w:keepNext/>
        <w:keepLines/>
        <w:spacing w:before="400" w:after="40" w:line="360" w:lineRule="auto"/>
        <w:rPr>
          <w:rFonts w:ascii="Times New Roman" w:eastAsia="Times New Roman" w:hAnsi="Times New Roman" w:cs="Times New Roman"/>
          <w:sz w:val="24"/>
        </w:rPr>
      </w:pPr>
    </w:p>
    <w:p w14:paraId="27DF3A4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1354CD1"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8E877BC"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A6848EB"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593277"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54ABAA06"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0691CE9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DF928D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11CDB9E2"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47C02CA9"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2EFA9DB5" w14:textId="77777777" w:rsidR="00DA1CBF" w:rsidRDefault="00DA1CBF" w:rsidP="00184A11">
      <w:pPr>
        <w:keepNext/>
        <w:keepLines/>
        <w:spacing w:before="400" w:after="40" w:line="360" w:lineRule="auto"/>
        <w:rPr>
          <w:rFonts w:ascii="Times New Roman" w:eastAsia="Times New Roman" w:hAnsi="Times New Roman" w:cs="Times New Roman"/>
          <w:sz w:val="24"/>
        </w:rPr>
      </w:pPr>
    </w:p>
    <w:p w14:paraId="37C1EF2B" w14:textId="77777777" w:rsidR="00834851" w:rsidRDefault="003606D4" w:rsidP="00834851">
      <w:pPr>
        <w:keepNext/>
        <w:keepLines/>
        <w:spacing w:before="400" w:after="100" w:afterAutospacing="1" w:line="360" w:lineRule="auto"/>
        <w:jc w:val="both"/>
        <w:rPr>
          <w:rFonts w:ascii="Times New Roman" w:eastAsia="Times New Roman" w:hAnsi="Times New Roman" w:cs="Times New Roman"/>
          <w:b/>
          <w:bCs/>
          <w:sz w:val="24"/>
        </w:rPr>
      </w:pPr>
      <w:r w:rsidRPr="005943AB">
        <w:rPr>
          <w:rFonts w:ascii="Times New Roman" w:eastAsia="Times New Roman" w:hAnsi="Times New Roman" w:cs="Times New Roman"/>
          <w:b/>
          <w:bCs/>
          <w:sz w:val="24"/>
        </w:rPr>
        <w:lastRenderedPageBreak/>
        <w:t>ABSTRACT</w:t>
      </w:r>
    </w:p>
    <w:p w14:paraId="3B41874E" w14:textId="77777777" w:rsidR="002A6669" w:rsidRDefault="00461928" w:rsidP="002A6669">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As we are in the midst of revolution, technolog</w:t>
      </w:r>
      <w:r w:rsidR="00103C50">
        <w:rPr>
          <w:rFonts w:ascii="Times New Roman" w:eastAsia="Times New Roman" w:hAnsi="Times New Roman" w:cs="Times New Roman"/>
          <w:sz w:val="24"/>
        </w:rPr>
        <w:t>y</w:t>
      </w:r>
      <w:r>
        <w:rPr>
          <w:rFonts w:ascii="Times New Roman" w:eastAsia="Times New Roman" w:hAnsi="Times New Roman" w:cs="Times New Roman"/>
          <w:sz w:val="24"/>
        </w:rPr>
        <w:t xml:space="preserve"> </w:t>
      </w:r>
      <w:r w:rsidR="00103C50">
        <w:rPr>
          <w:rFonts w:ascii="Times New Roman" w:eastAsia="Times New Roman" w:hAnsi="Times New Roman" w:cs="Times New Roman"/>
          <w:sz w:val="24"/>
        </w:rPr>
        <w:t>has</w:t>
      </w:r>
      <w:r>
        <w:rPr>
          <w:rFonts w:ascii="Times New Roman" w:eastAsia="Times New Roman" w:hAnsi="Times New Roman" w:cs="Times New Roman"/>
          <w:sz w:val="24"/>
        </w:rPr>
        <w:t xml:space="preserve"> </w:t>
      </w:r>
      <w:r w:rsidR="00271607">
        <w:rPr>
          <w:rFonts w:ascii="Times New Roman" w:eastAsia="Times New Roman" w:hAnsi="Times New Roman" w:cs="Times New Roman"/>
          <w:sz w:val="24"/>
        </w:rPr>
        <w:t>taken</w:t>
      </w:r>
      <w:r>
        <w:rPr>
          <w:rFonts w:ascii="Times New Roman" w:eastAsia="Times New Roman" w:hAnsi="Times New Roman" w:cs="Times New Roman"/>
          <w:sz w:val="24"/>
        </w:rPr>
        <w:t xml:space="preserve"> a high consideration by providing services at real time</w:t>
      </w:r>
      <w:r w:rsidR="00271607">
        <w:rPr>
          <w:rFonts w:ascii="Times New Roman" w:eastAsia="Times New Roman" w:hAnsi="Times New Roman" w:cs="Times New Roman"/>
          <w:sz w:val="24"/>
        </w:rPr>
        <w:t>, this fact has simplified life of thousands of communities</w:t>
      </w:r>
      <w:r w:rsidR="00103C50">
        <w:rPr>
          <w:rFonts w:ascii="Times New Roman" w:eastAsia="Times New Roman" w:hAnsi="Times New Roman" w:cs="Times New Roman"/>
          <w:sz w:val="24"/>
        </w:rPr>
        <w:t>.</w:t>
      </w:r>
      <w:r w:rsidR="00271607">
        <w:rPr>
          <w:rFonts w:ascii="Times New Roman" w:eastAsia="Times New Roman" w:hAnsi="Times New Roman" w:cs="Times New Roman"/>
          <w:sz w:val="24"/>
        </w:rPr>
        <w:t xml:space="preserve"> Look at the revolution history; programmers have level up their skills buy conceiving project on different carries such as desktop application; web application; artificial intelligence and so on. </w:t>
      </w:r>
      <w:r w:rsidR="00103C50">
        <w:rPr>
          <w:rFonts w:ascii="Times New Roman" w:eastAsia="Times New Roman" w:hAnsi="Times New Roman" w:cs="Times New Roman"/>
          <w:sz w:val="24"/>
        </w:rPr>
        <w:t xml:space="preserve">Focusing on our </w:t>
      </w:r>
      <w:r w:rsidR="00240889">
        <w:rPr>
          <w:rFonts w:ascii="Times New Roman" w:eastAsia="Times New Roman" w:hAnsi="Times New Roman" w:cs="Times New Roman"/>
          <w:sz w:val="24"/>
        </w:rPr>
        <w:t>project,</w:t>
      </w:r>
      <w:r w:rsidR="00103C50">
        <w:rPr>
          <w:rFonts w:ascii="Times New Roman" w:eastAsia="Times New Roman" w:hAnsi="Times New Roman" w:cs="Times New Roman"/>
          <w:sz w:val="24"/>
        </w:rPr>
        <w:t xml:space="preserve"> </w:t>
      </w:r>
      <w:r w:rsidR="00240889">
        <w:rPr>
          <w:rFonts w:ascii="Times New Roman" w:eastAsia="Times New Roman" w:hAnsi="Times New Roman" w:cs="Times New Roman"/>
          <w:sz w:val="24"/>
        </w:rPr>
        <w:t xml:space="preserve">we are going to </w:t>
      </w:r>
      <w:r w:rsidR="00834851">
        <w:rPr>
          <w:rFonts w:ascii="Times New Roman" w:eastAsia="Times New Roman" w:hAnsi="Times New Roman" w:cs="Times New Roman"/>
          <w:sz w:val="24"/>
        </w:rPr>
        <w:t>develop an Online</w:t>
      </w:r>
      <w:r w:rsidR="00240889">
        <w:rPr>
          <w:rFonts w:ascii="Times New Roman" w:eastAsia="Times New Roman" w:hAnsi="Times New Roman" w:cs="Times New Roman"/>
          <w:sz w:val="24"/>
        </w:rPr>
        <w:t xml:space="preserve"> </w:t>
      </w:r>
      <w:r w:rsidR="00240889" w:rsidRPr="00240889">
        <w:rPr>
          <w:rFonts w:ascii="Times New Roman" w:eastAsia="Times New Roman" w:hAnsi="Times New Roman" w:cs="Times New Roman"/>
          <w:b/>
          <w:bCs/>
          <w:sz w:val="24"/>
        </w:rPr>
        <w:t>Evangelical Restauration Church</w:t>
      </w:r>
      <w:r w:rsidR="00240889">
        <w:rPr>
          <w:rFonts w:ascii="Times New Roman" w:eastAsia="Times New Roman" w:hAnsi="Times New Roman" w:cs="Times New Roman"/>
          <w:sz w:val="24"/>
        </w:rPr>
        <w:t>.</w:t>
      </w:r>
      <w:r w:rsidR="00834851">
        <w:rPr>
          <w:rFonts w:ascii="Times New Roman" w:eastAsia="Times New Roman" w:hAnsi="Times New Roman" w:cs="Times New Roman"/>
          <w:sz w:val="24"/>
        </w:rPr>
        <w:t xml:space="preserve"> </w:t>
      </w:r>
    </w:p>
    <w:p w14:paraId="791441AF" w14:textId="1A4AB900" w:rsidR="008C7332" w:rsidRDefault="00DA1CBF" w:rsidP="008C7332">
      <w:pPr>
        <w:keepNext/>
        <w:keepLines/>
        <w:spacing w:before="400" w:after="100" w:afterAutospacing="1" w:line="360" w:lineRule="auto"/>
        <w:jc w:val="both"/>
        <w:rPr>
          <w:rFonts w:ascii="Times New Roman" w:eastAsia="Times New Roman" w:hAnsi="Times New Roman" w:cs="Times New Roman"/>
          <w:sz w:val="24"/>
        </w:rPr>
      </w:pPr>
      <w:r w:rsidRPr="00240889">
        <w:rPr>
          <w:rFonts w:ascii="Times New Roman" w:eastAsia="Times New Roman" w:hAnsi="Times New Roman" w:cs="Times New Roman"/>
          <w:b/>
          <w:bCs/>
          <w:sz w:val="24"/>
        </w:rPr>
        <w:t>E</w:t>
      </w:r>
      <w:r w:rsidR="00560FD4" w:rsidRPr="00240889">
        <w:rPr>
          <w:rFonts w:ascii="Times New Roman" w:eastAsia="Times New Roman" w:hAnsi="Times New Roman" w:cs="Times New Roman"/>
          <w:b/>
          <w:bCs/>
          <w:sz w:val="24"/>
        </w:rPr>
        <w:t xml:space="preserve">vangelical </w:t>
      </w:r>
      <w:r w:rsidRPr="00240889">
        <w:rPr>
          <w:rFonts w:ascii="Times New Roman" w:eastAsia="Times New Roman" w:hAnsi="Times New Roman" w:cs="Times New Roman"/>
          <w:b/>
          <w:bCs/>
          <w:sz w:val="24"/>
        </w:rPr>
        <w:t>R</w:t>
      </w:r>
      <w:r w:rsidR="00560FD4" w:rsidRPr="00240889">
        <w:rPr>
          <w:rFonts w:ascii="Times New Roman" w:eastAsia="Times New Roman" w:hAnsi="Times New Roman" w:cs="Times New Roman"/>
          <w:b/>
          <w:bCs/>
          <w:sz w:val="24"/>
        </w:rPr>
        <w:t xml:space="preserve">estoration </w:t>
      </w:r>
      <w:r w:rsidRPr="00240889">
        <w:rPr>
          <w:rFonts w:ascii="Times New Roman" w:eastAsia="Times New Roman" w:hAnsi="Times New Roman" w:cs="Times New Roman"/>
          <w:b/>
          <w:bCs/>
          <w:sz w:val="24"/>
        </w:rPr>
        <w:t>C</w:t>
      </w:r>
      <w:r w:rsidR="00560FD4" w:rsidRPr="00240889">
        <w:rPr>
          <w:rFonts w:ascii="Times New Roman" w:eastAsia="Times New Roman" w:hAnsi="Times New Roman" w:cs="Times New Roman"/>
          <w:b/>
          <w:bCs/>
          <w:sz w:val="24"/>
        </w:rPr>
        <w:t>hurch</w:t>
      </w:r>
      <w:r w:rsidR="00A06ECB">
        <w:rPr>
          <w:rFonts w:ascii="Times New Roman" w:eastAsia="Times New Roman" w:hAnsi="Times New Roman" w:cs="Times New Roman"/>
          <w:sz w:val="24"/>
        </w:rPr>
        <w:t xml:space="preserve"> </w:t>
      </w:r>
      <w:r w:rsidR="00560FD4">
        <w:rPr>
          <w:rFonts w:ascii="Times New Roman" w:eastAsia="Times New Roman" w:hAnsi="Times New Roman" w:cs="Times New Roman"/>
          <w:sz w:val="24"/>
        </w:rPr>
        <w:t>(ERC)</w:t>
      </w:r>
      <w:r>
        <w:rPr>
          <w:rFonts w:ascii="Times New Roman" w:eastAsia="Times New Roman" w:hAnsi="Times New Roman" w:cs="Times New Roman"/>
          <w:sz w:val="24"/>
        </w:rPr>
        <w:t xml:space="preserve"> </w:t>
      </w:r>
      <w:r w:rsidR="00834851">
        <w:rPr>
          <w:rFonts w:ascii="Times New Roman" w:eastAsia="Times New Roman" w:hAnsi="Times New Roman" w:cs="Times New Roman"/>
          <w:sz w:val="24"/>
        </w:rPr>
        <w:t xml:space="preserve">is a church having different extensions in Africa </w:t>
      </w:r>
      <w:r w:rsidR="002A6669">
        <w:rPr>
          <w:rFonts w:ascii="Times New Roman" w:eastAsia="Times New Roman" w:hAnsi="Times New Roman" w:cs="Times New Roman"/>
          <w:sz w:val="24"/>
        </w:rPr>
        <w:t>with the</w:t>
      </w:r>
      <w:r>
        <w:rPr>
          <w:rFonts w:ascii="Times New Roman" w:eastAsia="Times New Roman" w:hAnsi="Times New Roman" w:cs="Times New Roman"/>
          <w:sz w:val="24"/>
        </w:rPr>
        <w:t xml:space="preserve"> mission statement </w:t>
      </w:r>
      <w:r w:rsidR="00240889">
        <w:rPr>
          <w:rFonts w:ascii="Times New Roman" w:eastAsia="Times New Roman" w:hAnsi="Times New Roman" w:cs="Times New Roman"/>
          <w:sz w:val="24"/>
        </w:rPr>
        <w:t>of</w:t>
      </w:r>
      <w:r>
        <w:rPr>
          <w:rFonts w:ascii="Times New Roman" w:eastAsia="Times New Roman" w:hAnsi="Times New Roman" w:cs="Times New Roman"/>
          <w:sz w:val="24"/>
        </w:rPr>
        <w:t xml:space="preserve"> winning souls for Christ. </w:t>
      </w:r>
      <w:r w:rsidR="002A6669">
        <w:rPr>
          <w:rFonts w:ascii="Times New Roman" w:eastAsia="Times New Roman" w:hAnsi="Times New Roman" w:cs="Times New Roman"/>
          <w:sz w:val="24"/>
        </w:rPr>
        <w:t>The church c</w:t>
      </w:r>
      <w:r>
        <w:rPr>
          <w:rFonts w:ascii="Times New Roman" w:eastAsia="Times New Roman" w:hAnsi="Times New Roman" w:cs="Times New Roman"/>
          <w:sz w:val="24"/>
        </w:rPr>
        <w:t>are for the souls</w:t>
      </w:r>
      <w:r w:rsidR="002A6669">
        <w:rPr>
          <w:rFonts w:ascii="Times New Roman" w:eastAsia="Times New Roman" w:hAnsi="Times New Roman" w:cs="Times New Roman"/>
          <w:sz w:val="24"/>
        </w:rPr>
        <w:t xml:space="preserve"> of by organizing different </w:t>
      </w:r>
      <w:r>
        <w:rPr>
          <w:rFonts w:ascii="Times New Roman" w:eastAsia="Times New Roman" w:hAnsi="Times New Roman" w:cs="Times New Roman"/>
          <w:sz w:val="24"/>
        </w:rPr>
        <w:t>training</w:t>
      </w:r>
      <w:r w:rsidR="002A6669">
        <w:rPr>
          <w:rFonts w:ascii="Times New Roman" w:eastAsia="Times New Roman" w:hAnsi="Times New Roman" w:cs="Times New Roman"/>
          <w:sz w:val="24"/>
        </w:rPr>
        <w:t>s</w:t>
      </w:r>
      <w:r>
        <w:rPr>
          <w:rFonts w:ascii="Times New Roman" w:eastAsia="Times New Roman" w:hAnsi="Times New Roman" w:cs="Times New Roman"/>
          <w:sz w:val="24"/>
        </w:rPr>
        <w:t xml:space="preserve">, </w:t>
      </w:r>
      <w:r w:rsidR="002A6669">
        <w:rPr>
          <w:rFonts w:ascii="Times New Roman" w:eastAsia="Times New Roman" w:hAnsi="Times New Roman" w:cs="Times New Roman"/>
          <w:sz w:val="24"/>
        </w:rPr>
        <w:t xml:space="preserve">preparation Bible teaching </w:t>
      </w:r>
      <w:r>
        <w:rPr>
          <w:rFonts w:ascii="Times New Roman" w:eastAsia="Times New Roman" w:hAnsi="Times New Roman" w:cs="Times New Roman"/>
          <w:sz w:val="24"/>
        </w:rPr>
        <w:t>and equip</w:t>
      </w:r>
      <w:r w:rsidR="002A6669">
        <w:rPr>
          <w:rFonts w:ascii="Times New Roman" w:eastAsia="Times New Roman" w:hAnsi="Times New Roman" w:cs="Times New Roman"/>
          <w:sz w:val="24"/>
        </w:rPr>
        <w:t xml:space="preserve"> </w:t>
      </w:r>
      <w:r>
        <w:rPr>
          <w:rFonts w:ascii="Times New Roman" w:eastAsia="Times New Roman" w:hAnsi="Times New Roman" w:cs="Times New Roman"/>
          <w:sz w:val="24"/>
        </w:rPr>
        <w:t>th</w:t>
      </w:r>
      <w:r w:rsidR="002A6669">
        <w:rPr>
          <w:rFonts w:ascii="Times New Roman" w:eastAsia="Times New Roman" w:hAnsi="Times New Roman" w:cs="Times New Roman"/>
          <w:sz w:val="24"/>
        </w:rPr>
        <w:t>em with the word of God for the spreading of the gospel.</w:t>
      </w:r>
      <w:r>
        <w:rPr>
          <w:rFonts w:ascii="Times New Roman" w:eastAsia="Times New Roman" w:hAnsi="Times New Roman" w:cs="Times New Roman"/>
          <w:sz w:val="24"/>
        </w:rPr>
        <w:t xml:space="preserve"> </w:t>
      </w:r>
      <w:r w:rsidR="00324115">
        <w:rPr>
          <w:rFonts w:ascii="Times New Roman" w:eastAsia="Times New Roman" w:hAnsi="Times New Roman" w:cs="Times New Roman"/>
          <w:sz w:val="24"/>
        </w:rPr>
        <w:t>And</w:t>
      </w:r>
      <w:r w:rsidR="002A6669">
        <w:rPr>
          <w:rFonts w:ascii="Times New Roman" w:eastAsia="Times New Roman" w:hAnsi="Times New Roman" w:cs="Times New Roman"/>
          <w:sz w:val="24"/>
        </w:rPr>
        <w:t xml:space="preserve"> the church has the</w:t>
      </w:r>
      <w:r w:rsidR="00324115">
        <w:rPr>
          <w:rFonts w:ascii="Times New Roman" w:eastAsia="Times New Roman" w:hAnsi="Times New Roman" w:cs="Times New Roman"/>
          <w:sz w:val="24"/>
        </w:rPr>
        <w:t xml:space="preserve"> vision of </w:t>
      </w:r>
      <w:r w:rsidR="00CC29DD">
        <w:rPr>
          <w:rFonts w:ascii="Times New Roman" w:eastAsia="Times New Roman" w:hAnsi="Times New Roman" w:cs="Times New Roman"/>
          <w:sz w:val="24"/>
        </w:rPr>
        <w:t>trained christians to be in deep communion with God no matter how situation is presented</w:t>
      </w:r>
      <w:r w:rsidR="00324115">
        <w:rPr>
          <w:rFonts w:ascii="Times New Roman" w:eastAsia="Times New Roman" w:hAnsi="Times New Roman" w:cs="Times New Roman"/>
          <w:sz w:val="24"/>
        </w:rPr>
        <w:t xml:space="preserve">, </w:t>
      </w:r>
      <w:r w:rsidR="00CC29DD">
        <w:rPr>
          <w:rFonts w:ascii="Times New Roman" w:eastAsia="Times New Roman" w:hAnsi="Times New Roman" w:cs="Times New Roman"/>
          <w:sz w:val="24"/>
        </w:rPr>
        <w:t xml:space="preserve">having christians who’s </w:t>
      </w:r>
      <w:r w:rsidR="00324115">
        <w:rPr>
          <w:rFonts w:ascii="Times New Roman" w:eastAsia="Times New Roman" w:hAnsi="Times New Roman" w:cs="Times New Roman"/>
          <w:sz w:val="24"/>
        </w:rPr>
        <w:t xml:space="preserve">totally consecrated to our lord Jesus. </w:t>
      </w:r>
      <w:r w:rsidR="008C7332" w:rsidRPr="008C7332">
        <w:rPr>
          <w:rFonts w:ascii="Times New Roman" w:eastAsia="Times New Roman" w:hAnsi="Times New Roman" w:cs="Times New Roman"/>
          <w:sz w:val="24"/>
        </w:rPr>
        <w:t>Through the current system,</w:t>
      </w:r>
      <w:r w:rsidR="008C7332">
        <w:rPr>
          <w:rFonts w:ascii="Times New Roman" w:eastAsia="Times New Roman" w:hAnsi="Times New Roman" w:cs="Times New Roman"/>
          <w:b/>
          <w:bCs/>
          <w:sz w:val="24"/>
        </w:rPr>
        <w:t xml:space="preserve"> </w:t>
      </w:r>
      <w:r w:rsidR="00324115">
        <w:rPr>
          <w:rFonts w:ascii="Times New Roman" w:eastAsia="Times New Roman" w:hAnsi="Times New Roman" w:cs="Times New Roman"/>
          <w:sz w:val="24"/>
        </w:rPr>
        <w:t xml:space="preserve">ERC use paper base system to save (record) new christians, </w:t>
      </w:r>
      <w:r w:rsidR="00CC29DD">
        <w:rPr>
          <w:rFonts w:ascii="Times New Roman" w:eastAsia="Times New Roman" w:hAnsi="Times New Roman" w:cs="Times New Roman"/>
          <w:sz w:val="24"/>
        </w:rPr>
        <w:t xml:space="preserve">and the management of old christians </w:t>
      </w:r>
      <w:r w:rsidR="00324115">
        <w:rPr>
          <w:rFonts w:ascii="Times New Roman" w:eastAsia="Times New Roman" w:hAnsi="Times New Roman" w:cs="Times New Roman"/>
          <w:sz w:val="24"/>
        </w:rPr>
        <w:t>of the church</w:t>
      </w:r>
      <w:r w:rsidR="00A71726">
        <w:rPr>
          <w:rFonts w:ascii="Times New Roman" w:eastAsia="Times New Roman" w:hAnsi="Times New Roman" w:cs="Times New Roman"/>
          <w:sz w:val="24"/>
        </w:rPr>
        <w:t>.</w:t>
      </w:r>
      <w:r w:rsidR="00324115">
        <w:rPr>
          <w:rFonts w:ascii="Times New Roman" w:eastAsia="Times New Roman" w:hAnsi="Times New Roman" w:cs="Times New Roman"/>
          <w:sz w:val="24"/>
        </w:rPr>
        <w:t xml:space="preserve"> or information about departments services</w:t>
      </w:r>
      <w:r w:rsidR="007265C0">
        <w:rPr>
          <w:rFonts w:ascii="Times New Roman" w:eastAsia="Times New Roman" w:hAnsi="Times New Roman" w:cs="Times New Roman"/>
          <w:sz w:val="24"/>
        </w:rPr>
        <w:t xml:space="preserve">, and </w:t>
      </w:r>
      <w:r w:rsidR="00CA032B">
        <w:rPr>
          <w:rFonts w:ascii="Times New Roman" w:eastAsia="Times New Roman" w:hAnsi="Times New Roman" w:cs="Times New Roman"/>
          <w:sz w:val="24"/>
        </w:rPr>
        <w:t xml:space="preserve">they </w:t>
      </w:r>
      <w:r w:rsidR="007265C0">
        <w:rPr>
          <w:rFonts w:ascii="Times New Roman" w:eastAsia="Times New Roman" w:hAnsi="Times New Roman" w:cs="Times New Roman"/>
          <w:sz w:val="24"/>
        </w:rPr>
        <w:t>use to</w:t>
      </w:r>
      <w:r w:rsidR="00CA032B">
        <w:rPr>
          <w:rFonts w:ascii="Times New Roman" w:eastAsia="Times New Roman" w:hAnsi="Times New Roman" w:cs="Times New Roman"/>
          <w:sz w:val="24"/>
        </w:rPr>
        <w:t xml:space="preserve"> put</w:t>
      </w:r>
      <w:r w:rsidR="007265C0">
        <w:rPr>
          <w:rFonts w:ascii="Times New Roman" w:eastAsia="Times New Roman" w:hAnsi="Times New Roman" w:cs="Times New Roman"/>
          <w:sz w:val="24"/>
        </w:rPr>
        <w:t xml:space="preserve"> notice o</w:t>
      </w:r>
      <w:r w:rsidR="00CA032B">
        <w:rPr>
          <w:rFonts w:ascii="Times New Roman" w:eastAsia="Times New Roman" w:hAnsi="Times New Roman" w:cs="Times New Roman"/>
          <w:sz w:val="24"/>
        </w:rPr>
        <w:t>n</w:t>
      </w:r>
      <w:r w:rsidR="007265C0">
        <w:rPr>
          <w:rFonts w:ascii="Times New Roman" w:eastAsia="Times New Roman" w:hAnsi="Times New Roman" w:cs="Times New Roman"/>
          <w:sz w:val="24"/>
        </w:rPr>
        <w:t xml:space="preserve"> wall</w:t>
      </w:r>
      <w:r w:rsidR="00CA032B">
        <w:rPr>
          <w:rFonts w:ascii="Times New Roman" w:eastAsia="Times New Roman" w:hAnsi="Times New Roman" w:cs="Times New Roman"/>
          <w:sz w:val="24"/>
        </w:rPr>
        <w:t xml:space="preserve"> or panel</w:t>
      </w:r>
      <w:r w:rsidR="007265C0">
        <w:rPr>
          <w:rFonts w:ascii="Times New Roman" w:eastAsia="Times New Roman" w:hAnsi="Times New Roman" w:cs="Times New Roman"/>
          <w:sz w:val="24"/>
        </w:rPr>
        <w:t xml:space="preserve"> in town to call or tell people about news which takes a lot money</w:t>
      </w:r>
      <w:r w:rsidR="00CA032B">
        <w:rPr>
          <w:rFonts w:ascii="Times New Roman" w:eastAsia="Times New Roman" w:hAnsi="Times New Roman" w:cs="Times New Roman"/>
          <w:sz w:val="24"/>
        </w:rPr>
        <w:t xml:space="preserve"> and time</w:t>
      </w:r>
      <w:r w:rsidR="007265C0">
        <w:rPr>
          <w:rFonts w:ascii="Times New Roman" w:eastAsia="Times New Roman" w:hAnsi="Times New Roman" w:cs="Times New Roman"/>
          <w:sz w:val="24"/>
        </w:rPr>
        <w:t>.</w:t>
      </w:r>
    </w:p>
    <w:p w14:paraId="27625B61" w14:textId="6CAE28DF" w:rsidR="00324115" w:rsidRDefault="00324115" w:rsidP="008C7332">
      <w:pPr>
        <w:keepNext/>
        <w:keepLines/>
        <w:spacing w:before="400" w:after="100" w:afterAutospacing="1"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w:t>
      </w:r>
      <w:r w:rsidR="008C7332">
        <w:rPr>
          <w:rFonts w:ascii="Times New Roman" w:eastAsia="Times New Roman" w:hAnsi="Times New Roman" w:cs="Times New Roman"/>
          <w:sz w:val="24"/>
        </w:rPr>
        <w:t xml:space="preserve">is project aimed </w:t>
      </w:r>
      <w:r>
        <w:rPr>
          <w:rFonts w:ascii="Times New Roman" w:eastAsia="Times New Roman" w:hAnsi="Times New Roman" w:cs="Times New Roman"/>
          <w:sz w:val="24"/>
        </w:rPr>
        <w:t xml:space="preserve">to build </w:t>
      </w:r>
      <w:r w:rsidR="008C7332">
        <w:rPr>
          <w:rFonts w:ascii="Times New Roman" w:eastAsia="Times New Roman" w:hAnsi="Times New Roman" w:cs="Times New Roman"/>
          <w:sz w:val="24"/>
        </w:rPr>
        <w:t xml:space="preserve">a system for </w:t>
      </w:r>
      <w:r w:rsidR="007265C0" w:rsidRPr="008C7332">
        <w:rPr>
          <w:rFonts w:ascii="Times New Roman" w:eastAsia="Times New Roman" w:hAnsi="Times New Roman" w:cs="Times New Roman"/>
          <w:b/>
          <w:bCs/>
          <w:sz w:val="24"/>
        </w:rPr>
        <w:t>E</w:t>
      </w:r>
      <w:r w:rsidR="008C7332" w:rsidRPr="008C7332">
        <w:rPr>
          <w:rFonts w:ascii="Times New Roman" w:eastAsia="Times New Roman" w:hAnsi="Times New Roman" w:cs="Times New Roman"/>
          <w:b/>
          <w:bCs/>
          <w:sz w:val="24"/>
        </w:rPr>
        <w:t>vangelical Restoration Church</w:t>
      </w:r>
      <w:r w:rsidR="008C7332">
        <w:rPr>
          <w:rFonts w:ascii="Times New Roman" w:eastAsia="Times New Roman" w:hAnsi="Times New Roman" w:cs="Times New Roman"/>
          <w:sz w:val="24"/>
        </w:rPr>
        <w:t xml:space="preserve"> which will facilitate the church </w:t>
      </w:r>
      <w:r w:rsidR="007265C0">
        <w:rPr>
          <w:rFonts w:ascii="Times New Roman" w:eastAsia="Times New Roman" w:hAnsi="Times New Roman" w:cs="Times New Roman"/>
          <w:sz w:val="24"/>
        </w:rPr>
        <w:t xml:space="preserve">to </w:t>
      </w:r>
      <w:r w:rsidR="008C7332">
        <w:rPr>
          <w:rFonts w:ascii="Times New Roman" w:eastAsia="Times New Roman" w:hAnsi="Times New Roman" w:cs="Times New Roman"/>
          <w:sz w:val="24"/>
        </w:rPr>
        <w:t xml:space="preserve">manage </w:t>
      </w:r>
      <w:r w:rsidR="00064D2E">
        <w:rPr>
          <w:rFonts w:ascii="Times New Roman" w:eastAsia="Times New Roman" w:hAnsi="Times New Roman" w:cs="Times New Roman"/>
          <w:sz w:val="24"/>
        </w:rPr>
        <w:t>information. This study has three specific objectives</w:t>
      </w:r>
      <w:r w:rsidR="0006381F">
        <w:rPr>
          <w:rFonts w:ascii="Times New Roman" w:eastAsia="Times New Roman" w:hAnsi="Times New Roman" w:cs="Times New Roman"/>
          <w:sz w:val="24"/>
        </w:rPr>
        <w:t xml:space="preserve">: To develop a database that will store information related to the registered new christians, to group, classify, process and disseminate data. To create a user-friendly interface that will engage the new christian to be in touch with the church </w:t>
      </w:r>
      <w:r w:rsidR="00C93721">
        <w:rPr>
          <w:rFonts w:ascii="Times New Roman" w:eastAsia="Times New Roman" w:hAnsi="Times New Roman" w:cs="Times New Roman"/>
          <w:sz w:val="24"/>
        </w:rPr>
        <w:t xml:space="preserve">right in </w:t>
      </w:r>
      <w:r w:rsidR="0006381F">
        <w:rPr>
          <w:rFonts w:ascii="Times New Roman" w:eastAsia="Times New Roman" w:hAnsi="Times New Roman" w:cs="Times New Roman"/>
          <w:sz w:val="24"/>
        </w:rPr>
        <w:t>the evangelical department, will</w:t>
      </w:r>
      <w:r w:rsidR="0006381F" w:rsidRPr="0006381F">
        <w:rPr>
          <w:rFonts w:ascii="Times New Roman" w:eastAsia="Times New Roman" w:hAnsi="Times New Roman" w:cs="Times New Roman"/>
          <w:sz w:val="24"/>
        </w:rPr>
        <w:t xml:space="preserve"> </w:t>
      </w:r>
      <w:r w:rsidR="0006381F">
        <w:rPr>
          <w:rFonts w:ascii="Times New Roman" w:eastAsia="Times New Roman" w:hAnsi="Times New Roman" w:cs="Times New Roman"/>
          <w:sz w:val="24"/>
        </w:rPr>
        <w:t xml:space="preserve">display data to </w:t>
      </w:r>
      <w:r w:rsidR="0006381F">
        <w:rPr>
          <w:rFonts w:ascii="Times New Roman" w:eastAsia="Times New Roman" w:hAnsi="Times New Roman" w:cs="Times New Roman"/>
          <w:sz w:val="24"/>
        </w:rPr>
        <w:t xml:space="preserve">christians and all </w:t>
      </w:r>
      <w:r w:rsidR="0006381F">
        <w:rPr>
          <w:rFonts w:ascii="Times New Roman" w:eastAsia="Times New Roman" w:hAnsi="Times New Roman" w:cs="Times New Roman"/>
          <w:sz w:val="24"/>
        </w:rPr>
        <w:t>information about programs, services, weddings, departments in the real time</w:t>
      </w:r>
      <w:r w:rsidR="0006381F">
        <w:rPr>
          <w:rFonts w:ascii="Times New Roman" w:eastAsia="Times New Roman" w:hAnsi="Times New Roman" w:cs="Times New Roman"/>
          <w:sz w:val="24"/>
        </w:rPr>
        <w:t>. Once in the system the administrator will</w:t>
      </w:r>
    </w:p>
    <w:p w14:paraId="66026A31" w14:textId="77777777" w:rsidR="0006381F" w:rsidRDefault="0006381F" w:rsidP="008C7332">
      <w:pPr>
        <w:keepNext/>
        <w:keepLines/>
        <w:spacing w:before="400" w:after="100" w:afterAutospacing="1" w:line="360" w:lineRule="auto"/>
        <w:jc w:val="both"/>
        <w:rPr>
          <w:rFonts w:ascii="Times New Roman" w:eastAsia="Times New Roman" w:hAnsi="Times New Roman" w:cs="Times New Roman"/>
          <w:sz w:val="24"/>
        </w:rPr>
      </w:pPr>
    </w:p>
    <w:p w14:paraId="6576B951" w14:textId="16B05170" w:rsidR="003606D4" w:rsidRDefault="003606D4" w:rsidP="00184A11">
      <w:pPr>
        <w:keepNext/>
        <w:keepLines/>
        <w:spacing w:before="400" w:after="40" w:line="360" w:lineRule="auto"/>
        <w:rPr>
          <w:rFonts w:ascii="Times New Roman" w:eastAsia="Times New Roman" w:hAnsi="Times New Roman" w:cs="Times New Roman"/>
          <w:sz w:val="24"/>
        </w:rPr>
      </w:pPr>
    </w:p>
    <w:p w14:paraId="59617FD5" w14:textId="77777777" w:rsidR="006A68DD" w:rsidRDefault="006A68DD" w:rsidP="00184A11">
      <w:pPr>
        <w:keepNext/>
        <w:keepLines/>
        <w:spacing w:before="400" w:after="40" w:line="360" w:lineRule="auto"/>
        <w:rPr>
          <w:rFonts w:ascii="Times New Roman" w:eastAsia="Times New Roman" w:hAnsi="Times New Roman" w:cs="Times New Roman"/>
          <w:sz w:val="24"/>
        </w:rPr>
      </w:pPr>
    </w:p>
    <w:p w14:paraId="70198D9B" w14:textId="26EC7C19" w:rsidR="00C161CC" w:rsidRDefault="00C161CC" w:rsidP="00184A1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184A1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184A11">
      <w:pPr>
        <w:keepNext/>
        <w:keepLines/>
        <w:spacing w:before="400" w:after="40" w:line="360" w:lineRule="auto"/>
        <w:rPr>
          <w:rFonts w:ascii="Times New Roman" w:eastAsia="Times New Roman" w:hAnsi="Times New Roman" w:cs="Times New Roman"/>
          <w:sz w:val="24"/>
        </w:rPr>
      </w:pPr>
    </w:p>
    <w:p w14:paraId="2B102B51"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793B9BA3"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9BDC209"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6B26077"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616B77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000A768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6301ADB"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9954680"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A254C6A"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51F5E508"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43359CD"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4C5148BC" w14:textId="77777777" w:rsidR="000719E3" w:rsidRDefault="000719E3" w:rsidP="00184A11">
      <w:pPr>
        <w:keepNext/>
        <w:keepLines/>
        <w:spacing w:before="400" w:after="40" w:line="360" w:lineRule="auto"/>
        <w:jc w:val="center"/>
        <w:rPr>
          <w:rFonts w:ascii="Times New Roman" w:eastAsia="Times New Roman" w:hAnsi="Times New Roman" w:cs="Times New Roman"/>
          <w:b/>
          <w:sz w:val="28"/>
        </w:rPr>
      </w:pPr>
    </w:p>
    <w:p w14:paraId="68EC9D89" w14:textId="0108DEA0" w:rsidR="000D6FB9" w:rsidRPr="009B6BD1" w:rsidRDefault="00056D37" w:rsidP="00184A11">
      <w:pPr>
        <w:keepNext/>
        <w:keepLines/>
        <w:spacing w:before="400" w:after="40" w:line="36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lastRenderedPageBreak/>
        <w:t>APPROVAL</w:t>
      </w:r>
    </w:p>
    <w:p w14:paraId="58648C1A" w14:textId="77777777" w:rsidR="000D6FB9" w:rsidRPr="009B6BD1" w:rsidRDefault="000D6FB9" w:rsidP="00184A11">
      <w:pPr>
        <w:spacing w:after="0" w:line="360" w:lineRule="auto"/>
        <w:jc w:val="both"/>
        <w:rPr>
          <w:rFonts w:ascii="Times New Roman" w:eastAsia="Times New Roman" w:hAnsi="Times New Roman" w:cs="Times New Roman"/>
          <w:sz w:val="28"/>
        </w:rPr>
      </w:pPr>
    </w:p>
    <w:p w14:paraId="245F9A89" w14:textId="43F7B151"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184A11">
      <w:pPr>
        <w:spacing w:after="0" w:line="360" w:lineRule="auto"/>
        <w:jc w:val="both"/>
        <w:rPr>
          <w:rFonts w:ascii="Times New Roman" w:eastAsia="Times New Roman" w:hAnsi="Times New Roman" w:cs="Times New Roman"/>
          <w:sz w:val="24"/>
        </w:rPr>
      </w:pPr>
    </w:p>
    <w:p w14:paraId="74413B48"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184A11">
      <w:pPr>
        <w:spacing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184A11">
      <w:pPr>
        <w:spacing w:after="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184A11">
      <w:pPr>
        <w:spacing w:after="0" w:line="36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rsidP="00184A11">
      <w:pPr>
        <w:spacing w:line="360" w:lineRule="auto"/>
        <w:jc w:val="both"/>
        <w:rPr>
          <w:rFonts w:ascii="Times New Roman" w:eastAsia="Times New Roman" w:hAnsi="Times New Roman" w:cs="Times New Roman"/>
          <w:sz w:val="24"/>
        </w:rPr>
      </w:pPr>
    </w:p>
    <w:p w14:paraId="35672E9E" w14:textId="77777777" w:rsidR="000D6FB9" w:rsidRPr="009B6BD1" w:rsidRDefault="000D6FB9" w:rsidP="00184A11">
      <w:pPr>
        <w:spacing w:line="360" w:lineRule="auto"/>
        <w:jc w:val="both"/>
        <w:rPr>
          <w:rFonts w:ascii="Times New Roman" w:eastAsia="Times New Roman" w:hAnsi="Times New Roman" w:cs="Times New Roman"/>
          <w:sz w:val="24"/>
        </w:rPr>
      </w:pPr>
    </w:p>
    <w:p w14:paraId="52742902" w14:textId="77777777" w:rsidR="000D6FB9" w:rsidRPr="009B6BD1" w:rsidRDefault="000D6FB9" w:rsidP="00184A11">
      <w:pPr>
        <w:spacing w:line="360" w:lineRule="auto"/>
        <w:jc w:val="both"/>
        <w:rPr>
          <w:rFonts w:ascii="Times New Roman" w:eastAsia="Times New Roman" w:hAnsi="Times New Roman" w:cs="Times New Roman"/>
          <w:sz w:val="24"/>
        </w:rPr>
      </w:pPr>
    </w:p>
    <w:p w14:paraId="4D5601C0" w14:textId="77777777" w:rsidR="000D6FB9" w:rsidRPr="009B6BD1" w:rsidRDefault="000D6FB9" w:rsidP="00184A11">
      <w:pPr>
        <w:spacing w:line="360" w:lineRule="auto"/>
        <w:jc w:val="both"/>
        <w:rPr>
          <w:rFonts w:ascii="Times New Roman" w:eastAsia="Times New Roman" w:hAnsi="Times New Roman" w:cs="Times New Roman"/>
          <w:sz w:val="24"/>
        </w:rPr>
      </w:pPr>
    </w:p>
    <w:p w14:paraId="778DFC49" w14:textId="77777777" w:rsidR="000D6FB9" w:rsidRPr="009B6BD1" w:rsidRDefault="000D6FB9" w:rsidP="00184A11">
      <w:pPr>
        <w:spacing w:line="360" w:lineRule="auto"/>
        <w:jc w:val="both"/>
        <w:rPr>
          <w:rFonts w:ascii="Times New Roman" w:eastAsia="Times New Roman" w:hAnsi="Times New Roman" w:cs="Times New Roman"/>
          <w:sz w:val="24"/>
        </w:rPr>
      </w:pPr>
    </w:p>
    <w:p w14:paraId="1D147F0C" w14:textId="77777777" w:rsidR="000D6FB9" w:rsidRPr="009B6BD1" w:rsidRDefault="000D6FB9" w:rsidP="00184A11">
      <w:pPr>
        <w:spacing w:line="360" w:lineRule="auto"/>
        <w:jc w:val="both"/>
        <w:rPr>
          <w:rFonts w:ascii="Times New Roman" w:eastAsia="Times New Roman" w:hAnsi="Times New Roman" w:cs="Times New Roman"/>
          <w:sz w:val="24"/>
        </w:rPr>
      </w:pPr>
    </w:p>
    <w:p w14:paraId="365AB305" w14:textId="77777777" w:rsidR="000D6FB9" w:rsidRPr="009B6BD1" w:rsidRDefault="000D6FB9" w:rsidP="00184A11">
      <w:pPr>
        <w:spacing w:line="360" w:lineRule="auto"/>
        <w:jc w:val="both"/>
        <w:rPr>
          <w:rFonts w:ascii="Times New Roman" w:eastAsia="Times New Roman" w:hAnsi="Times New Roman" w:cs="Times New Roman"/>
          <w:sz w:val="24"/>
        </w:rPr>
      </w:pPr>
    </w:p>
    <w:p w14:paraId="589650E9" w14:textId="258F16BD" w:rsidR="00B57D7D" w:rsidRDefault="00B57D7D" w:rsidP="00184A11">
      <w:pPr>
        <w:spacing w:line="360" w:lineRule="auto"/>
        <w:jc w:val="both"/>
        <w:rPr>
          <w:rFonts w:ascii="Times New Roman" w:eastAsia="Times New Roman" w:hAnsi="Times New Roman" w:cs="Times New Roman"/>
          <w:b/>
          <w:sz w:val="24"/>
        </w:rPr>
      </w:pPr>
    </w:p>
    <w:p w14:paraId="7D681B83" w14:textId="1DF45C0A" w:rsidR="00184A11" w:rsidRDefault="00184A11" w:rsidP="00184A11">
      <w:pPr>
        <w:spacing w:line="360" w:lineRule="auto"/>
        <w:jc w:val="both"/>
        <w:rPr>
          <w:rFonts w:ascii="Times New Roman" w:eastAsia="Times New Roman" w:hAnsi="Times New Roman" w:cs="Times New Roman"/>
          <w:b/>
          <w:sz w:val="24"/>
        </w:rPr>
      </w:pPr>
    </w:p>
    <w:p w14:paraId="427BB164" w14:textId="1E51274A" w:rsidR="00184A11" w:rsidRDefault="00184A11" w:rsidP="00184A11">
      <w:pPr>
        <w:spacing w:line="360" w:lineRule="auto"/>
        <w:jc w:val="both"/>
        <w:rPr>
          <w:rFonts w:ascii="Times New Roman" w:eastAsia="Times New Roman" w:hAnsi="Times New Roman" w:cs="Times New Roman"/>
          <w:b/>
          <w:sz w:val="24"/>
        </w:rPr>
      </w:pPr>
    </w:p>
    <w:p w14:paraId="2A5D132F" w14:textId="4FB5A89F" w:rsidR="00184A11" w:rsidRDefault="00184A11" w:rsidP="00184A11">
      <w:pPr>
        <w:spacing w:line="360" w:lineRule="auto"/>
        <w:jc w:val="both"/>
        <w:rPr>
          <w:rFonts w:ascii="Times New Roman" w:eastAsia="Times New Roman" w:hAnsi="Times New Roman" w:cs="Times New Roman"/>
          <w:b/>
          <w:sz w:val="24"/>
        </w:rPr>
      </w:pPr>
    </w:p>
    <w:p w14:paraId="0712BE99" w14:textId="75269718" w:rsidR="00184A11" w:rsidRDefault="00184A11" w:rsidP="00184A11">
      <w:pPr>
        <w:spacing w:line="360" w:lineRule="auto"/>
        <w:jc w:val="both"/>
        <w:rPr>
          <w:rFonts w:ascii="Times New Roman" w:eastAsia="Times New Roman" w:hAnsi="Times New Roman" w:cs="Times New Roman"/>
          <w:b/>
          <w:sz w:val="24"/>
        </w:rPr>
      </w:pPr>
    </w:p>
    <w:p w14:paraId="647F77AA" w14:textId="091EB005" w:rsidR="00184A11" w:rsidRDefault="00184A11" w:rsidP="00184A11">
      <w:pPr>
        <w:spacing w:line="360" w:lineRule="auto"/>
        <w:jc w:val="both"/>
        <w:rPr>
          <w:rFonts w:ascii="Times New Roman" w:eastAsia="Times New Roman" w:hAnsi="Times New Roman" w:cs="Times New Roman"/>
          <w:b/>
          <w:sz w:val="24"/>
        </w:rPr>
      </w:pPr>
    </w:p>
    <w:p w14:paraId="79535B92" w14:textId="77777777" w:rsidR="00184A11" w:rsidRPr="009B6BD1" w:rsidRDefault="00184A11" w:rsidP="00184A11">
      <w:pPr>
        <w:spacing w:line="360" w:lineRule="auto"/>
        <w:jc w:val="both"/>
        <w:rPr>
          <w:rFonts w:ascii="Times New Roman" w:eastAsia="Times New Roman" w:hAnsi="Times New Roman" w:cs="Times New Roman"/>
          <w:b/>
          <w:sz w:val="24"/>
        </w:rPr>
      </w:pPr>
    </w:p>
    <w:p w14:paraId="19AAF082" w14:textId="77777777" w:rsidR="000D6FB9" w:rsidRPr="009B6BD1" w:rsidRDefault="00880962" w:rsidP="00184A11">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184A11">
      <w:pPr>
        <w:spacing w:before="240"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333D32F5"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over</w:t>
      </w:r>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w:t>
      </w:r>
      <w:r w:rsidR="00184A11" w:rsidRPr="009B6BD1">
        <w:rPr>
          <w:rFonts w:ascii="Times New Roman" w:eastAsia="Times New Roman" w:hAnsi="Times New Roman" w:cs="Times New Roman"/>
          <w:sz w:val="24"/>
        </w:rPr>
        <w:t xml:space="preserve">of </w:t>
      </w:r>
      <w:r w:rsidR="00184A11">
        <w:rPr>
          <w:rFonts w:ascii="Times New Roman" w:eastAsia="Times New Roman" w:hAnsi="Times New Roman" w:cs="Times New Roman"/>
          <w:sz w:val="24"/>
        </w:rPr>
        <w:t>Goma</w:t>
      </w:r>
      <w:r w:rsidRPr="009B6BD1">
        <w:rPr>
          <w:rFonts w:ascii="Times New Roman" w:eastAsia="Times New Roman" w:hAnsi="Times New Roman" w:cs="Times New Roman"/>
          <w:sz w:val="24"/>
        </w:rPr>
        <w:t xml:space="preserve">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5D0923B" w14:textId="77777777" w:rsidR="000D7D0C" w:rsidRDefault="000D7D0C" w:rsidP="00184A11">
      <w:pPr>
        <w:keepNext/>
        <w:keepLines/>
        <w:spacing w:before="40" w:after="0" w:line="360" w:lineRule="auto"/>
        <w:jc w:val="both"/>
        <w:rPr>
          <w:rFonts w:ascii="Times New Roman" w:eastAsia="Times New Roman" w:hAnsi="Times New Roman" w:cs="Times New Roman"/>
          <w:b/>
          <w:color w:val="2E74B5"/>
          <w:sz w:val="24"/>
        </w:rPr>
      </w:pPr>
    </w:p>
    <w:p w14:paraId="3096BEF3" w14:textId="118B90AC"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184A11">
      <w:pPr>
        <w:spacing w:before="240" w:after="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HYPOTHESIS</w:t>
      </w:r>
    </w:p>
    <w:p w14:paraId="49161474" w14:textId="77777777" w:rsidR="000D6FB9" w:rsidRPr="009B6BD1" w:rsidRDefault="00056D37" w:rsidP="00184A11">
      <w:pPr>
        <w:spacing w:after="200" w:line="36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184A11">
      <w:pPr>
        <w:pStyle w:val="ListParagraph"/>
        <w:numPr>
          <w:ilvl w:val="0"/>
          <w:numId w:val="20"/>
        </w:numPr>
        <w:spacing w:after="200" w:line="36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1.4 PROJECT OBJECTIVES</w:t>
      </w:r>
    </w:p>
    <w:p w14:paraId="3D69D6ED"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184A11">
      <w:pPr>
        <w:numPr>
          <w:ilvl w:val="0"/>
          <w:numId w:val="4"/>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SCOPE OF THE PROJECT</w:t>
      </w:r>
    </w:p>
    <w:p w14:paraId="0106386A"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184A11">
      <w:pPr>
        <w:spacing w:after="200" w:line="36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b/>
        <w:t>SCOPE IN SPACE</w:t>
      </w:r>
    </w:p>
    <w:p w14:paraId="3AD19AA3" w14:textId="2E037B16" w:rsidR="00632CF9" w:rsidRPr="009B6BD1" w:rsidRDefault="00632CF9"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184A11">
      <w:pPr>
        <w:spacing w:after="200" w:line="360" w:lineRule="auto"/>
        <w:jc w:val="both"/>
        <w:rPr>
          <w:rFonts w:ascii="Times New Roman" w:eastAsia="Times New Roman" w:hAnsi="Times New Roman" w:cs="Times New Roman"/>
          <w:sz w:val="24"/>
        </w:rPr>
      </w:pPr>
    </w:p>
    <w:p w14:paraId="554D69E7" w14:textId="77777777" w:rsidR="000D6FB9" w:rsidRPr="009B6BD1" w:rsidRDefault="00056D37" w:rsidP="00184A11">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184A11">
      <w:pPr>
        <w:pStyle w:val="ListParagraph"/>
        <w:numPr>
          <w:ilvl w:val="2"/>
          <w:numId w:val="28"/>
        </w:numPr>
        <w:spacing w:after="200" w:line="36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184A11">
      <w:pPr>
        <w:pStyle w:val="ListParagraph"/>
        <w:numPr>
          <w:ilvl w:val="0"/>
          <w:numId w:val="29"/>
        </w:numPr>
        <w:spacing w:after="200" w:line="36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same will be used for owners of businesses but differently for getting different perception of the problem.  </w:t>
      </w:r>
    </w:p>
    <w:p w14:paraId="1DAD9DC8" w14:textId="77777777" w:rsidR="000D6FB9" w:rsidRPr="009B6BD1" w:rsidRDefault="00056D37" w:rsidP="00184A11">
      <w:pPr>
        <w:spacing w:after="20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184A11">
      <w:pPr>
        <w:numPr>
          <w:ilvl w:val="0"/>
          <w:numId w:val="9"/>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184A11">
      <w:pPr>
        <w:spacing w:after="200" w:line="360" w:lineRule="auto"/>
        <w:jc w:val="both"/>
        <w:rPr>
          <w:rFonts w:ascii="Times New Roman" w:eastAsia="Calibri" w:hAnsi="Times New Roman" w:cs="Times New Roman"/>
          <w:b/>
        </w:rPr>
      </w:pPr>
    </w:p>
    <w:p w14:paraId="073F7DD2" w14:textId="77777777" w:rsidR="008C24B3" w:rsidRPr="009B6BD1" w:rsidRDefault="008C24B3" w:rsidP="00184A11">
      <w:pPr>
        <w:spacing w:after="200" w:line="36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184A11">
            <w:pPr>
              <w:spacing w:after="200" w:line="36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184A11">
            <w:pPr>
              <w:spacing w:after="200" w:line="36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184A11">
            <w:pPr>
              <w:spacing w:after="200" w:line="36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184A11">
            <w:pPr>
              <w:spacing w:after="0" w:line="36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184A11">
            <w:pPr>
              <w:spacing w:after="0" w:line="36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184A11">
            <w:pPr>
              <w:spacing w:after="0" w:line="36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184A11">
            <w:pPr>
              <w:spacing w:after="0" w:line="36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184A11">
            <w:pPr>
              <w:spacing w:after="0" w:line="36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184A11">
            <w:pPr>
              <w:spacing w:after="0" w:line="360" w:lineRule="auto"/>
              <w:jc w:val="both"/>
              <w:rPr>
                <w:rFonts w:ascii="Times New Roman" w:eastAsia="Calibri" w:hAnsi="Times New Roman" w:cs="Times New Roman"/>
              </w:rPr>
            </w:pPr>
          </w:p>
        </w:tc>
      </w:tr>
    </w:tbl>
    <w:p w14:paraId="552F3097" w14:textId="77777777" w:rsidR="009B6BD1" w:rsidRDefault="009B6BD1" w:rsidP="00184A11">
      <w:pPr>
        <w:keepNext/>
        <w:keepLines/>
        <w:spacing w:before="40" w:after="0" w:line="360" w:lineRule="auto"/>
        <w:jc w:val="both"/>
        <w:rPr>
          <w:rFonts w:ascii="Times New Roman" w:eastAsia="Calibri Light" w:hAnsi="Times New Roman" w:cs="Times New Roman"/>
          <w:b/>
          <w:color w:val="2E74B5"/>
          <w:sz w:val="32"/>
        </w:rPr>
      </w:pPr>
    </w:p>
    <w:p w14:paraId="0E67E514" w14:textId="77777777" w:rsidR="000D6FB9" w:rsidRPr="009B6BD1" w:rsidRDefault="00056D37" w:rsidP="00184A11">
      <w:pPr>
        <w:keepNext/>
        <w:keepLines/>
        <w:spacing w:before="40" w:after="0" w:line="36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184A11">
      <w:pPr>
        <w:spacing w:after="200" w:line="36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184A11">
      <w:pPr>
        <w:spacing w:after="20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29CF07E"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09C2F5A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1756E674"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7BD3C15C" w14:textId="77777777" w:rsidR="000D6FB9" w:rsidRPr="009B6BD1" w:rsidRDefault="007E10FA" w:rsidP="00184A11">
      <w:pPr>
        <w:keepNext/>
        <w:keepLines/>
        <w:spacing w:before="400" w:after="40" w:line="36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 collection of organized things; a whole composed of relationships among its members.</w:t>
      </w:r>
    </w:p>
    <w:p w14:paraId="37D317A0"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Implementation </w:t>
      </w:r>
    </w:p>
    <w:p w14:paraId="77932756"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Deployment (or Installation)</w:t>
      </w:r>
    </w:p>
    <w:p w14:paraId="6C896F03" w14:textId="77777777" w:rsidR="000D6FB9" w:rsidRPr="009B6BD1" w:rsidRDefault="00056D37" w:rsidP="00184A11">
      <w:pPr>
        <w:numPr>
          <w:ilvl w:val="0"/>
          <w:numId w:val="10"/>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184A11">
      <w:pPr>
        <w:numPr>
          <w:ilvl w:val="0"/>
          <w:numId w:val="11"/>
        </w:numPr>
        <w:spacing w:after="200" w:line="36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184A11">
      <w:pPr>
        <w:spacing w:after="200" w:line="36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184A11">
      <w:pPr>
        <w:numPr>
          <w:ilvl w:val="0"/>
          <w:numId w:val="12"/>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7D2A946C" w14:textId="77777777" w:rsidR="000D6FB9" w:rsidRPr="009B6BD1" w:rsidRDefault="000D6FB9" w:rsidP="00184A11">
      <w:pPr>
        <w:spacing w:after="200" w:line="360" w:lineRule="auto"/>
        <w:ind w:left="720"/>
        <w:jc w:val="both"/>
        <w:rPr>
          <w:rFonts w:ascii="Times New Roman" w:eastAsia="Times New Roman" w:hAnsi="Times New Roman" w:cs="Times New Roman"/>
          <w:sz w:val="24"/>
        </w:rPr>
      </w:pPr>
    </w:p>
    <w:p w14:paraId="4AA78892" w14:textId="52224A50" w:rsidR="000D6FB9" w:rsidRPr="009B6BD1" w:rsidRDefault="007C51AC" w:rsidP="00184A11">
      <w:pPr>
        <w:spacing w:after="200" w:line="36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3pt;height:264.25pt" o:ole="" o:preferrelative="t" stroked="f">
            <v:imagedata r:id="rId8" o:title=""/>
          </v:rect>
          <o:OLEObject Type="Embed" ProgID="StaticMetafile" ShapeID="_x0000_i1025" DrawAspect="Content" ObjectID="_1671106375" r:id="rId9"/>
        </w:object>
      </w:r>
    </w:p>
    <w:p w14:paraId="65878A52" w14:textId="0B9D86F0" w:rsidR="000D6FB9" w:rsidRPr="009B6BD1" w:rsidRDefault="00056D37" w:rsidP="00184A11">
      <w:pPr>
        <w:spacing w:after="200" w:line="36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184A11">
      <w:pPr>
        <w:spacing w:line="36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lastRenderedPageBreak/>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16442864" w:rsidR="00874FD6" w:rsidRDefault="000F3A7E"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2.4.4.a PHP</w:t>
      </w:r>
    </w:p>
    <w:p w14:paraId="389EF1C3" w14:textId="15A5C085" w:rsidR="00C8273E" w:rsidRDefault="008C24B3"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sidRPr="0026217C">
          <w:rPr>
            <w:rFonts w:ascii="Times New Roman" w:eastAsia="Times New Roman" w:hAnsi="Times New Roman" w:cs="Times New Roman"/>
            <w:sz w:val="24"/>
          </w:rPr>
          <w:t>Ps</w:t>
        </w:r>
        <w:r w:rsidR="0080094C">
          <w:rPr>
            <w:rFonts w:ascii="Times New Roman" w:eastAsia="Times New Roman" w:hAnsi="Times New Roman" w:cs="Times New Roman"/>
            <w:sz w:val="24"/>
          </w:rPr>
          <w:t>)</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84A11">
      <w:pPr>
        <w:spacing w:line="36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lastRenderedPageBreak/>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84A11">
      <w:pPr>
        <w:spacing w:line="360" w:lineRule="auto"/>
        <w:jc w:val="both"/>
        <w:rPr>
          <w:rFonts w:ascii="Times New Roman" w:eastAsia="Times New Roman" w:hAnsi="Times New Roman" w:cs="Times New Roman"/>
          <w:sz w:val="24"/>
        </w:rPr>
      </w:pPr>
    </w:p>
    <w:p w14:paraId="3E0B5DDD" w14:textId="1C9E1B46" w:rsidR="001A5B13"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184A11">
      <w:pPr>
        <w:spacing w:line="36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184A11">
      <w:pPr>
        <w:shd w:val="clear" w:color="auto" w:fill="FFFFFF"/>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permissive free software 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xml:space="preserve"> software licenses. As of 2020, MIT was the most popular software </w:t>
      </w:r>
      <w:r w:rsidRPr="009B6BD1">
        <w:rPr>
          <w:rFonts w:ascii="Times New Roman" w:eastAsia="Times New Roman" w:hAnsi="Times New Roman" w:cs="Times New Roman"/>
          <w:bCs/>
          <w:sz w:val="24"/>
          <w:szCs w:val="24"/>
        </w:rPr>
        <w:lastRenderedPageBreak/>
        <w:t>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184A11">
      <w:pPr>
        <w:shd w:val="clear" w:color="auto" w:fill="FFFFFF"/>
        <w:spacing w:before="120" w:after="120" w:line="36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Body-parser</w:t>
      </w:r>
    </w:p>
    <w:p w14:paraId="579F110D"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184A11">
      <w:pPr>
        <w:shd w:val="clear" w:color="auto" w:fill="FFFFFF"/>
        <w:spacing w:before="120" w:after="120" w:line="36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184A11">
      <w:pPr>
        <w:shd w:val="clear" w:color="auto" w:fill="FFFFFF"/>
        <w:spacing w:before="120" w:after="120" w:line="36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184A11">
      <w:pPr>
        <w:spacing w:line="36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lastRenderedPageBreak/>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CORS defines a way in which a browser and server can interact to determine whether it is safe to allow the cross-origin request. It allows for more freedom and functionality than purely same-origin requests, but is more secure than simply allowing all cross-origin requests.</w:t>
      </w:r>
    </w:p>
    <w:p w14:paraId="62AD5B01" w14:textId="7E3B83F6" w:rsidR="00E965DC" w:rsidRDefault="00E965DC" w:rsidP="00184A11">
      <w:pPr>
        <w:shd w:val="clear" w:color="auto" w:fill="FFFFFF"/>
        <w:spacing w:before="120" w:after="120" w:line="36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184A11">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184A11">
      <w:pPr>
        <w:spacing w:line="36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184A11">
      <w:pPr>
        <w:spacing w:line="36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184A11">
      <w:pPr>
        <w:shd w:val="clear" w:color="auto" w:fill="FFFFFF"/>
        <w:spacing w:before="120" w:after="120" w:line="36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184A11">
      <w:pPr>
        <w:spacing w:line="36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184A11">
      <w:pPr>
        <w:spacing w:line="36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184A1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184A11">
      <w:pPr>
        <w:spacing w:line="36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184A11">
      <w:pPr>
        <w:spacing w:line="36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t>GitHub</w:t>
      </w:r>
    </w:p>
    <w:p w14:paraId="2E158BC4" w14:textId="21200936" w:rsidR="000C1D71" w:rsidRDefault="000C1D71" w:rsidP="00184A11">
      <w:pPr>
        <w:spacing w:line="36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lastRenderedPageBreak/>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184A1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2.4.11 SQL Injection</w:t>
      </w:r>
    </w:p>
    <w:p w14:paraId="64A134FD" w14:textId="35888361" w:rsidR="005D087F" w:rsidRDefault="005D087F"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184A11">
      <w:pPr>
        <w:spacing w:line="36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184A11">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184A11">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184A11">
      <w:pPr>
        <w:spacing w:line="36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2.5.4 Records in database management systems</w:t>
      </w:r>
    </w:p>
    <w:p w14:paraId="41CAB83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184A11">
      <w:pPr>
        <w:spacing w:line="360" w:lineRule="auto"/>
        <w:jc w:val="both"/>
        <w:rPr>
          <w:rFonts w:ascii="Times New Roman" w:eastAsia="Times New Roman" w:hAnsi="Times New Roman" w:cs="Times New Roman"/>
          <w:sz w:val="24"/>
        </w:rPr>
      </w:pPr>
    </w:p>
    <w:p w14:paraId="17E9B2D0" w14:textId="77777777" w:rsidR="000D6FB9" w:rsidRPr="009B6BD1" w:rsidRDefault="000D6FB9" w:rsidP="00184A11">
      <w:pPr>
        <w:spacing w:line="360" w:lineRule="auto"/>
        <w:jc w:val="both"/>
        <w:rPr>
          <w:rFonts w:ascii="Times New Roman" w:eastAsia="Times New Roman" w:hAnsi="Times New Roman" w:cs="Times New Roman"/>
          <w:sz w:val="24"/>
        </w:rPr>
      </w:pPr>
    </w:p>
    <w:p w14:paraId="7B7D909A" w14:textId="77777777" w:rsidR="000D6FB9" w:rsidRPr="009B6BD1" w:rsidRDefault="000D6FB9" w:rsidP="00184A11">
      <w:pPr>
        <w:spacing w:line="360" w:lineRule="auto"/>
        <w:jc w:val="both"/>
        <w:rPr>
          <w:rFonts w:ascii="Times New Roman" w:eastAsia="Times New Roman" w:hAnsi="Times New Roman" w:cs="Times New Roman"/>
          <w:sz w:val="24"/>
        </w:rPr>
      </w:pPr>
    </w:p>
    <w:p w14:paraId="1B21693F" w14:textId="77777777" w:rsidR="000D6FB9" w:rsidRPr="009B6BD1" w:rsidRDefault="000D6FB9" w:rsidP="00184A11">
      <w:pPr>
        <w:spacing w:line="360" w:lineRule="auto"/>
        <w:jc w:val="both"/>
        <w:rPr>
          <w:rFonts w:ascii="Times New Roman" w:eastAsia="Times New Roman" w:hAnsi="Times New Roman" w:cs="Times New Roman"/>
          <w:sz w:val="24"/>
        </w:rPr>
      </w:pPr>
    </w:p>
    <w:p w14:paraId="3BA7E7D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4FEBA7CB"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3F329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2A84D8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23BC2F07"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07E099EA"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3AD8D078"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CAC1CA9"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E2799CF"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71B9409D" w14:textId="77777777" w:rsidR="00D16873" w:rsidRDefault="00D16873" w:rsidP="00184A11">
      <w:pPr>
        <w:autoSpaceDE w:val="0"/>
        <w:autoSpaceDN w:val="0"/>
        <w:adjustRightInd w:val="0"/>
        <w:spacing w:after="0" w:line="360" w:lineRule="auto"/>
        <w:jc w:val="both"/>
        <w:rPr>
          <w:rFonts w:ascii="Times New Roman" w:hAnsi="Times New Roman" w:cs="Times New Roman"/>
          <w:b/>
          <w:bCs/>
          <w:sz w:val="36"/>
          <w:szCs w:val="36"/>
        </w:rPr>
      </w:pPr>
    </w:p>
    <w:p w14:paraId="6BCF4EC1" w14:textId="504492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6A4A0D4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184A11">
      <w:pPr>
        <w:pStyle w:val="ListParagraph"/>
        <w:numPr>
          <w:ilvl w:val="0"/>
          <w:numId w:val="27"/>
        </w:numPr>
        <w:autoSpaceDE w:val="0"/>
        <w:autoSpaceDN w:val="0"/>
        <w:adjustRightInd w:val="0"/>
        <w:spacing w:after="0" w:line="36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184A11">
      <w:pPr>
        <w:autoSpaceDE w:val="0"/>
        <w:autoSpaceDN w:val="0"/>
        <w:adjustRightInd w:val="0"/>
        <w:spacing w:after="0" w:line="36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lastRenderedPageBreak/>
        <w:t>Technique of documentation</w:t>
      </w:r>
    </w:p>
    <w:p w14:paraId="5DB6D1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color w:val="000000"/>
          <w:sz w:val="24"/>
          <w:szCs w:val="24"/>
        </w:rPr>
      </w:pPr>
    </w:p>
    <w:p w14:paraId="1FEB2B0D" w14:textId="77777777" w:rsidR="00725964" w:rsidRPr="009B6BD1" w:rsidRDefault="00725964" w:rsidP="00184A11">
      <w:pPr>
        <w:spacing w:line="360" w:lineRule="auto"/>
        <w:jc w:val="both"/>
        <w:rPr>
          <w:rFonts w:ascii="Times New Roman" w:hAnsi="Times New Roman" w:cs="Times New Roman"/>
          <w:sz w:val="24"/>
          <w:szCs w:val="24"/>
        </w:rPr>
      </w:pPr>
    </w:p>
    <w:p w14:paraId="1BDF4B6C" w14:textId="77777777" w:rsidR="00725964" w:rsidRPr="009B6BD1" w:rsidRDefault="00725964" w:rsidP="00184A11">
      <w:pPr>
        <w:spacing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184A11">
      <w:pPr>
        <w:spacing w:line="360" w:lineRule="auto"/>
        <w:jc w:val="both"/>
        <w:rPr>
          <w:rFonts w:ascii="Times New Roman" w:hAnsi="Times New Roman" w:cs="Times New Roman"/>
          <w:sz w:val="24"/>
          <w:szCs w:val="24"/>
        </w:rPr>
      </w:pPr>
    </w:p>
    <w:p w14:paraId="728C5623" w14:textId="77777777" w:rsidR="00725964" w:rsidRPr="009B6BD1" w:rsidRDefault="00725964" w:rsidP="00184A11">
      <w:pPr>
        <w:spacing w:line="360" w:lineRule="auto"/>
        <w:jc w:val="both"/>
        <w:rPr>
          <w:rFonts w:ascii="Times New Roman" w:hAnsi="Times New Roman" w:cs="Times New Roman"/>
          <w:sz w:val="24"/>
          <w:szCs w:val="24"/>
        </w:rPr>
      </w:pPr>
    </w:p>
    <w:p w14:paraId="0CD16ADD" w14:textId="77777777" w:rsidR="00725964" w:rsidRPr="009B6BD1" w:rsidRDefault="00725964" w:rsidP="00184A11">
      <w:pPr>
        <w:spacing w:line="360" w:lineRule="auto"/>
        <w:jc w:val="both"/>
        <w:rPr>
          <w:rFonts w:ascii="Times New Roman" w:hAnsi="Times New Roman" w:cs="Times New Roman"/>
          <w:sz w:val="24"/>
          <w:szCs w:val="24"/>
        </w:rPr>
      </w:pPr>
    </w:p>
    <w:p w14:paraId="58FD545C"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99A30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7B42971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44ABB80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p>
    <w:p w14:paraId="0ABFE0D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488EA0D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31D02D5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p>
    <w:p w14:paraId="1A69054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184A11">
      <w:pPr>
        <w:spacing w:line="360" w:lineRule="auto"/>
        <w:jc w:val="both"/>
        <w:rPr>
          <w:rFonts w:ascii="Times New Roman" w:hAnsi="Times New Roman" w:cs="Times New Roman"/>
          <w:b/>
          <w:bCs/>
          <w:sz w:val="28"/>
          <w:szCs w:val="28"/>
        </w:rPr>
      </w:pPr>
    </w:p>
    <w:p w14:paraId="7A4D193D"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184A11">
      <w:pPr>
        <w:spacing w:line="36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followed during the software development process but the waterfall model is chosen for this project.</w:t>
      </w:r>
    </w:p>
    <w:p w14:paraId="31960D45"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35072E55" w14:textId="3E7813C9"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6F89332A"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7D7CCC9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p>
    <w:p w14:paraId="2FD42E25" w14:textId="77777777" w:rsidR="009523B4" w:rsidRPr="009B6BD1" w:rsidRDefault="009523B4" w:rsidP="00184A11">
      <w:pPr>
        <w:autoSpaceDE w:val="0"/>
        <w:autoSpaceDN w:val="0"/>
        <w:adjustRightInd w:val="0"/>
        <w:spacing w:after="0" w:line="360" w:lineRule="auto"/>
        <w:jc w:val="both"/>
        <w:rPr>
          <w:rFonts w:ascii="Times New Roman" w:hAnsi="Times New Roman" w:cs="Times New Roman"/>
          <w:b/>
          <w:bCs/>
          <w:sz w:val="24"/>
          <w:szCs w:val="24"/>
        </w:rPr>
      </w:pPr>
    </w:p>
    <w:p w14:paraId="79FB197B"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184A1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184A11">
      <w:pPr>
        <w:autoSpaceDE w:val="0"/>
        <w:autoSpaceDN w:val="0"/>
        <w:adjustRightInd w:val="0"/>
        <w:spacing w:after="0" w:line="36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184A11">
      <w:pPr>
        <w:autoSpaceDE w:val="0"/>
        <w:autoSpaceDN w:val="0"/>
        <w:adjustRightInd w:val="0"/>
        <w:spacing w:after="0" w:line="360" w:lineRule="auto"/>
        <w:jc w:val="both"/>
        <w:rPr>
          <w:rFonts w:ascii="Times New Roman" w:hAnsi="Times New Roman" w:cs="Times New Roman"/>
          <w:b/>
          <w:bCs/>
          <w:sz w:val="28"/>
          <w:szCs w:val="28"/>
        </w:rPr>
      </w:pPr>
    </w:p>
    <w:p w14:paraId="16927EC3" w14:textId="2E4FE89C"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184A1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184A11">
      <w:pPr>
        <w:autoSpaceDE w:val="0"/>
        <w:autoSpaceDN w:val="0"/>
        <w:adjustRightInd w:val="0"/>
        <w:spacing w:after="0" w:line="36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184A11">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C632C6B" w14:textId="43ABEAD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355D68D7" w14:textId="021BF253"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052C1C51" w14:textId="77777777"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CD38601" w14:textId="79C8A50F"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21712258" w14:textId="0C3F410B"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1AF09E0" w14:textId="631AD022"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16AF88A3" w14:textId="67199859" w:rsid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5BF684F1" w14:textId="77777777" w:rsidR="00A14C52" w:rsidRPr="00A14C52" w:rsidRDefault="00A14C52" w:rsidP="00184A11">
      <w:pPr>
        <w:autoSpaceDE w:val="0"/>
        <w:autoSpaceDN w:val="0"/>
        <w:adjustRightInd w:val="0"/>
        <w:spacing w:after="0" w:line="360" w:lineRule="auto"/>
        <w:jc w:val="both"/>
        <w:rPr>
          <w:rFonts w:ascii="Times New Roman" w:hAnsi="Times New Roman" w:cs="Times New Roman"/>
          <w:sz w:val="24"/>
          <w:szCs w:val="24"/>
        </w:rPr>
      </w:pPr>
    </w:p>
    <w:p w14:paraId="78AECBB8" w14:textId="2BC85D85" w:rsid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0B87728" w14:textId="77777777" w:rsidR="00A14C52" w:rsidRPr="00A14C52" w:rsidRDefault="00A14C52" w:rsidP="00184A11">
      <w:pPr>
        <w:autoSpaceDE w:val="0"/>
        <w:autoSpaceDN w:val="0"/>
        <w:adjustRightInd w:val="0"/>
        <w:spacing w:after="0" w:line="360" w:lineRule="auto"/>
        <w:ind w:left="360"/>
        <w:jc w:val="both"/>
        <w:rPr>
          <w:rFonts w:ascii="Times New Roman" w:hAnsi="Times New Roman" w:cs="Times New Roman"/>
          <w:sz w:val="24"/>
          <w:szCs w:val="24"/>
        </w:rPr>
      </w:pPr>
    </w:p>
    <w:p w14:paraId="423C38B1" w14:textId="77777777" w:rsidR="00725964" w:rsidRPr="009B6BD1" w:rsidRDefault="00725964" w:rsidP="00184A11">
      <w:pPr>
        <w:autoSpaceDE w:val="0"/>
        <w:autoSpaceDN w:val="0"/>
        <w:adjustRightInd w:val="0"/>
        <w:spacing w:after="0" w:line="360" w:lineRule="auto"/>
        <w:jc w:val="both"/>
        <w:rPr>
          <w:rFonts w:ascii="Times New Roman" w:hAnsi="Times New Roman" w:cs="Times New Roman"/>
          <w:b/>
          <w:bCs/>
          <w:sz w:val="32"/>
          <w:szCs w:val="32"/>
        </w:rPr>
      </w:pPr>
    </w:p>
    <w:p w14:paraId="4C28B7FD" w14:textId="1B56FFFF" w:rsidR="000D6FB9" w:rsidRPr="00B61948" w:rsidRDefault="00056D37" w:rsidP="00184A11">
      <w:pPr>
        <w:keepNext/>
        <w:keepLines/>
        <w:spacing w:before="400" w:after="40" w:line="36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184A11">
      <w:pPr>
        <w:keepNext/>
        <w:keepLines/>
        <w:spacing w:before="40" w:after="240" w:line="36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184A11">
      <w:pPr>
        <w:keepNext/>
        <w:keepLines/>
        <w:spacing w:before="40" w:after="0" w:line="36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184A11">
      <w:pPr>
        <w:spacing w:before="240"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184A11">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184A11">
      <w:pPr>
        <w:numPr>
          <w:ilvl w:val="0"/>
          <w:numId w:val="14"/>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184A11">
      <w:pPr>
        <w:numPr>
          <w:ilvl w:val="0"/>
          <w:numId w:val="15"/>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184A11">
      <w:pPr>
        <w:numPr>
          <w:ilvl w:val="0"/>
          <w:numId w:val="16"/>
        </w:numPr>
        <w:spacing w:after="200" w:line="36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Observation is a systematic data collection approach. Researchers use all of their senses to examine people in natural settings or naturally occurring situations.</w:t>
      </w:r>
    </w:p>
    <w:p w14:paraId="0F77965C" w14:textId="77777777" w:rsidR="000D6FB9" w:rsidRPr="009B6BD1" w:rsidRDefault="000D6FB9" w:rsidP="00184A11">
      <w:pPr>
        <w:spacing w:line="360" w:lineRule="auto"/>
        <w:jc w:val="both"/>
        <w:rPr>
          <w:rFonts w:ascii="Times New Roman" w:eastAsia="Times New Roman" w:hAnsi="Times New Roman" w:cs="Times New Roman"/>
          <w:b/>
          <w:sz w:val="24"/>
        </w:rPr>
      </w:pPr>
    </w:p>
    <w:p w14:paraId="79D0035C"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184A11">
      <w:pPr>
        <w:spacing w:before="240"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184A11">
      <w:pPr>
        <w:numPr>
          <w:ilvl w:val="0"/>
          <w:numId w:val="17"/>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non-functional requirements can be said as system quality or system behavior over the specific functions.</w:t>
      </w:r>
    </w:p>
    <w:p w14:paraId="6FC2AD6A"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184A11">
      <w:pPr>
        <w:numPr>
          <w:ilvl w:val="0"/>
          <w:numId w:val="18"/>
        </w:numPr>
        <w:spacing w:after="200" w:line="36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184A11">
      <w:pPr>
        <w:keepNext/>
        <w:keepLines/>
        <w:spacing w:before="40" w:after="0" w:line="36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184A11">
      <w:pPr>
        <w:spacing w:line="36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184A11">
      <w:pPr>
        <w:spacing w:line="36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184A11">
      <w:pPr>
        <w:spacing w:line="36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184A11">
      <w:pPr>
        <w:spacing w:line="36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84A11">
      <w:pPr>
        <w:spacing w:line="36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55pt;height:156.25pt" o:ole="" o:preferrelative="t" stroked="f">
            <v:imagedata r:id="rId76" o:title=""/>
          </v:rect>
          <o:OLEObject Type="Embed" ProgID="StaticMetafile" ShapeID="_x0000_i1026" DrawAspect="Content" ObjectID="_1671106376"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184A11">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184A11">
      <w:pPr>
        <w:spacing w:line="36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184A11">
      <w:pPr>
        <w:spacing w:line="360" w:lineRule="auto"/>
        <w:jc w:val="both"/>
        <w:rPr>
          <w:rFonts w:ascii="Times New Roman" w:eastAsia="Times New Roman" w:hAnsi="Times New Roman" w:cs="Times New Roman"/>
          <w:sz w:val="24"/>
        </w:rPr>
      </w:pPr>
    </w:p>
    <w:p w14:paraId="73DCD180" w14:textId="77777777" w:rsidR="000D6FB9" w:rsidRPr="009B6BD1" w:rsidRDefault="000D6FB9" w:rsidP="00184A11">
      <w:pPr>
        <w:spacing w:line="360" w:lineRule="auto"/>
        <w:jc w:val="both"/>
        <w:rPr>
          <w:rFonts w:ascii="Times New Roman" w:eastAsia="Times New Roman" w:hAnsi="Times New Roman" w:cs="Times New Roman"/>
          <w:sz w:val="24"/>
        </w:rPr>
      </w:pPr>
    </w:p>
    <w:p w14:paraId="795E0AB1" w14:textId="77777777" w:rsidR="000D6FB9" w:rsidRPr="009B6BD1" w:rsidRDefault="000D6FB9" w:rsidP="00184A11">
      <w:pPr>
        <w:spacing w:line="360" w:lineRule="auto"/>
        <w:jc w:val="both"/>
        <w:rPr>
          <w:rFonts w:ascii="Times New Roman" w:eastAsia="Times New Roman" w:hAnsi="Times New Roman" w:cs="Times New Roman"/>
          <w:sz w:val="24"/>
        </w:rPr>
      </w:pPr>
    </w:p>
    <w:p w14:paraId="27CD176C" w14:textId="77777777" w:rsidR="000D6FB9" w:rsidRPr="009B6BD1" w:rsidRDefault="000D6FB9" w:rsidP="00184A11">
      <w:pPr>
        <w:spacing w:line="360" w:lineRule="auto"/>
        <w:jc w:val="both"/>
        <w:rPr>
          <w:rFonts w:ascii="Times New Roman" w:eastAsia="Times New Roman" w:hAnsi="Times New Roman" w:cs="Times New Roman"/>
          <w:sz w:val="24"/>
        </w:rPr>
      </w:pPr>
    </w:p>
    <w:p w14:paraId="02084C1A" w14:textId="77777777" w:rsidR="000D6FB9" w:rsidRPr="009B6BD1" w:rsidRDefault="000D6FB9" w:rsidP="00184A11">
      <w:pPr>
        <w:spacing w:line="360" w:lineRule="auto"/>
        <w:jc w:val="both"/>
        <w:rPr>
          <w:rFonts w:ascii="Times New Roman" w:eastAsia="Times New Roman" w:hAnsi="Times New Roman" w:cs="Times New Roman"/>
          <w:sz w:val="24"/>
        </w:rPr>
      </w:pPr>
    </w:p>
    <w:p w14:paraId="135C27F6" w14:textId="77777777" w:rsidR="000D6FB9" w:rsidRPr="009B6BD1" w:rsidRDefault="000D6FB9" w:rsidP="00184A11">
      <w:pPr>
        <w:spacing w:line="360" w:lineRule="auto"/>
        <w:jc w:val="both"/>
        <w:rPr>
          <w:rFonts w:ascii="Times New Roman" w:eastAsia="Times New Roman" w:hAnsi="Times New Roman" w:cs="Times New Roman"/>
          <w:sz w:val="24"/>
        </w:rPr>
      </w:pPr>
    </w:p>
    <w:p w14:paraId="5175C9C8" w14:textId="77777777" w:rsidR="000D6FB9" w:rsidRPr="009B6BD1" w:rsidRDefault="000D6FB9" w:rsidP="00184A11">
      <w:pPr>
        <w:spacing w:after="200" w:line="360" w:lineRule="auto"/>
        <w:jc w:val="both"/>
        <w:rPr>
          <w:rFonts w:ascii="Times New Roman" w:eastAsia="Times New Roman" w:hAnsi="Times New Roman" w:cs="Times New Roman"/>
          <w:sz w:val="24"/>
        </w:rPr>
      </w:pPr>
    </w:p>
    <w:p w14:paraId="4D2141B2" w14:textId="0FE236B0" w:rsidR="002B5D1A" w:rsidRPr="002B5D1A" w:rsidRDefault="00CD12CD" w:rsidP="00184A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184A11">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184A11">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184A11">
      <w:pPr>
        <w:keepNext/>
        <w:keepLines/>
        <w:spacing w:before="400" w:after="40" w:line="36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184A11">
      <w:pPr>
        <w:keepNext/>
        <w:keepLines/>
        <w:spacing w:before="400" w:after="40" w:line="36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184A11">
      <w:pPr>
        <w:keepNext/>
        <w:keepLines/>
        <w:spacing w:before="400" w:after="40" w:line="36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184A11">
      <w:pPr>
        <w:keepNext/>
        <w:keepLines/>
        <w:spacing w:before="400" w:after="40" w:line="36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586D1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84A1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B63403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9A3D541"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184A11">
      <w:pPr>
        <w:keepNext/>
        <w:keepLines/>
        <w:spacing w:before="400" w:after="40" w:line="360" w:lineRule="auto"/>
        <w:rPr>
          <w:rFonts w:ascii="Times New Roman" w:eastAsia="Calibri Light" w:hAnsi="Times New Roman" w:cs="Times New Roman"/>
          <w:b/>
          <w:color w:val="1F4E79"/>
          <w:sz w:val="36"/>
        </w:rPr>
      </w:pPr>
    </w:p>
    <w:p w14:paraId="3E147622" w14:textId="77777777" w:rsidR="001F7805"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559B8EF"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219B0F2E"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184A11">
      <w:pPr>
        <w:keepNext/>
        <w:keepLines/>
        <w:spacing w:before="400" w:after="40" w:line="36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FC69CC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184A11">
      <w:pPr>
        <w:keepNext/>
        <w:keepLines/>
        <w:spacing w:before="400" w:after="40" w:line="36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6806583A"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184A11">
      <w:pPr>
        <w:keepNext/>
        <w:keepLines/>
        <w:spacing w:before="400" w:after="40" w:line="36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DE6F7D7" w14:textId="77777777" w:rsidR="0040475F" w:rsidRPr="00A161E0"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184A11">
      <w:pPr>
        <w:keepNext/>
        <w:keepLines/>
        <w:spacing w:before="400" w:after="40" w:line="36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00156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1430E41"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4BA8249C"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C914513"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6F6CA81"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4C3A29C"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33EEA1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0FA68F95"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5E61CEBD"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184A11">
      <w:pPr>
        <w:keepNext/>
        <w:keepLines/>
        <w:spacing w:before="400" w:after="40" w:line="36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7C76C230" w14:textId="77777777"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17CA097D" w14:textId="13FE2900" w:rsidR="0040475F" w:rsidRDefault="00427969" w:rsidP="00184A11">
      <w:pPr>
        <w:keepNext/>
        <w:keepLines/>
        <w:spacing w:before="400" w:after="40" w:line="36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184A11">
      <w:pPr>
        <w:keepNext/>
        <w:keepLines/>
        <w:spacing w:before="400" w:after="40" w:line="36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184A11">
      <w:pPr>
        <w:keepNext/>
        <w:keepLines/>
        <w:spacing w:before="400" w:after="40" w:line="360" w:lineRule="auto"/>
        <w:rPr>
          <w:rFonts w:ascii="Times New Roman" w:eastAsia="Calibri Light" w:hAnsi="Times New Roman" w:cs="Times New Roman"/>
          <w:b/>
          <w:color w:val="1F4E79"/>
          <w:sz w:val="36"/>
        </w:rPr>
      </w:pPr>
    </w:p>
    <w:p w14:paraId="31195043"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328E92A"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4385CD6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F256D0F"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59D5E2B1"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7D667F1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60264036"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367A53ED"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DF26BB0"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281A0872"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9C2B829"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0E1FBFF5" w14:textId="77777777" w:rsidR="00CC4EA5" w:rsidRDefault="00CC4EA5" w:rsidP="00184A11">
      <w:pPr>
        <w:keepNext/>
        <w:keepLines/>
        <w:spacing w:before="40" w:after="0" w:line="360" w:lineRule="auto"/>
        <w:rPr>
          <w:rFonts w:ascii="Times New Roman" w:eastAsia="Calibri Light" w:hAnsi="Times New Roman" w:cs="Times New Roman"/>
          <w:b/>
          <w:color w:val="1F4E79"/>
          <w:sz w:val="36"/>
        </w:rPr>
      </w:pPr>
    </w:p>
    <w:p w14:paraId="1FFDF62B"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444312D"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0E3F88BC" w14:textId="77777777" w:rsidR="00F56A87" w:rsidRDefault="00F56A87" w:rsidP="00184A11">
      <w:pPr>
        <w:keepNext/>
        <w:keepLines/>
        <w:spacing w:before="40" w:after="0" w:line="360" w:lineRule="auto"/>
        <w:rPr>
          <w:rFonts w:ascii="Times New Roman" w:eastAsia="Times New Roman" w:hAnsi="Times New Roman" w:cs="Times New Roman"/>
          <w:b/>
          <w:color w:val="2E74B5"/>
          <w:sz w:val="24"/>
        </w:rPr>
      </w:pPr>
    </w:p>
    <w:p w14:paraId="7313E348" w14:textId="771F7E5C"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5.1 CONCLUSION</w:t>
      </w:r>
    </w:p>
    <w:p w14:paraId="5D0333B8"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184A11">
      <w:pPr>
        <w:spacing w:before="240"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184A11">
      <w:pPr>
        <w:keepNext/>
        <w:keepLines/>
        <w:spacing w:before="40" w:after="0" w:line="36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184A11">
      <w:pPr>
        <w:keepNext/>
        <w:keepLines/>
        <w:spacing w:before="400" w:after="40" w:line="360" w:lineRule="auto"/>
        <w:rPr>
          <w:rFonts w:ascii="Times New Roman" w:eastAsia="Times New Roman" w:hAnsi="Times New Roman" w:cs="Times New Roman"/>
          <w:b/>
          <w:sz w:val="28"/>
        </w:rPr>
      </w:pPr>
    </w:p>
    <w:p w14:paraId="42E4B2C2" w14:textId="5AAA847B" w:rsidR="00CA0E3B" w:rsidRDefault="00CA0E3B" w:rsidP="00184A11">
      <w:pPr>
        <w:keepNext/>
        <w:keepLines/>
        <w:spacing w:before="400" w:after="40" w:line="360" w:lineRule="auto"/>
        <w:rPr>
          <w:rFonts w:ascii="Times New Roman" w:eastAsia="Times New Roman" w:hAnsi="Times New Roman" w:cs="Times New Roman"/>
          <w:b/>
          <w:sz w:val="28"/>
        </w:rPr>
      </w:pPr>
    </w:p>
    <w:p w14:paraId="5AA951E0" w14:textId="2CB6ED7F" w:rsidR="00CA0E3B" w:rsidRDefault="00CA0E3B" w:rsidP="00184A11">
      <w:pPr>
        <w:keepNext/>
        <w:keepLines/>
        <w:spacing w:before="400" w:after="40" w:line="360" w:lineRule="auto"/>
        <w:rPr>
          <w:rFonts w:ascii="Times New Roman" w:eastAsia="Times New Roman" w:hAnsi="Times New Roman" w:cs="Times New Roman"/>
          <w:b/>
          <w:sz w:val="28"/>
        </w:rPr>
      </w:pPr>
    </w:p>
    <w:p w14:paraId="00C1E2EE" w14:textId="292B6402" w:rsidR="00CA0E3B" w:rsidRDefault="00CA0E3B" w:rsidP="00184A11">
      <w:pPr>
        <w:keepNext/>
        <w:keepLines/>
        <w:spacing w:before="400" w:after="40" w:line="360" w:lineRule="auto"/>
        <w:rPr>
          <w:rFonts w:ascii="Times New Roman" w:eastAsia="Times New Roman" w:hAnsi="Times New Roman" w:cs="Times New Roman"/>
          <w:b/>
          <w:sz w:val="28"/>
        </w:rPr>
      </w:pPr>
    </w:p>
    <w:p w14:paraId="00A86644" w14:textId="5767ECE5" w:rsidR="00CA0E3B" w:rsidRDefault="00CA0E3B" w:rsidP="00184A11">
      <w:pPr>
        <w:keepNext/>
        <w:keepLines/>
        <w:spacing w:before="400" w:after="40" w:line="360" w:lineRule="auto"/>
        <w:rPr>
          <w:rFonts w:ascii="Times New Roman" w:eastAsia="Times New Roman" w:hAnsi="Times New Roman" w:cs="Times New Roman"/>
          <w:b/>
          <w:sz w:val="28"/>
        </w:rPr>
      </w:pPr>
    </w:p>
    <w:p w14:paraId="48F7F980" w14:textId="6C2B8B33" w:rsidR="00CA0E3B" w:rsidRDefault="00CA0E3B" w:rsidP="00184A11">
      <w:pPr>
        <w:keepNext/>
        <w:keepLines/>
        <w:spacing w:before="400" w:after="40" w:line="360" w:lineRule="auto"/>
        <w:rPr>
          <w:rFonts w:ascii="Times New Roman" w:eastAsia="Times New Roman" w:hAnsi="Times New Roman" w:cs="Times New Roman"/>
          <w:b/>
          <w:sz w:val="28"/>
        </w:rPr>
      </w:pPr>
    </w:p>
    <w:p w14:paraId="5D880C5A" w14:textId="474EB708" w:rsidR="00CA0E3B" w:rsidRDefault="00CA0E3B" w:rsidP="00184A11">
      <w:pPr>
        <w:keepNext/>
        <w:keepLines/>
        <w:spacing w:before="400" w:after="40" w:line="360" w:lineRule="auto"/>
        <w:rPr>
          <w:rFonts w:ascii="Times New Roman" w:eastAsia="Times New Roman" w:hAnsi="Times New Roman" w:cs="Times New Roman"/>
          <w:b/>
          <w:sz w:val="28"/>
        </w:rPr>
      </w:pPr>
    </w:p>
    <w:p w14:paraId="31D07BAF" w14:textId="2625B0E2" w:rsidR="00CA0E3B" w:rsidRDefault="00CA0E3B" w:rsidP="00184A11">
      <w:pPr>
        <w:keepNext/>
        <w:keepLines/>
        <w:spacing w:before="400" w:after="40" w:line="360" w:lineRule="auto"/>
        <w:rPr>
          <w:rFonts w:ascii="Times New Roman" w:eastAsia="Times New Roman" w:hAnsi="Times New Roman" w:cs="Times New Roman"/>
          <w:b/>
          <w:sz w:val="28"/>
        </w:rPr>
      </w:pPr>
    </w:p>
    <w:p w14:paraId="0EFF8C72" w14:textId="7CBBA9AF" w:rsidR="00CA0E3B" w:rsidRDefault="00CA0E3B" w:rsidP="00184A11">
      <w:pPr>
        <w:keepNext/>
        <w:keepLines/>
        <w:spacing w:before="400" w:after="40" w:line="360" w:lineRule="auto"/>
        <w:rPr>
          <w:rFonts w:ascii="Times New Roman" w:eastAsia="Times New Roman" w:hAnsi="Times New Roman" w:cs="Times New Roman"/>
          <w:b/>
          <w:sz w:val="28"/>
        </w:rPr>
      </w:pPr>
    </w:p>
    <w:p w14:paraId="46698839" w14:textId="48ABB8C8" w:rsidR="00CA0E3B" w:rsidRDefault="00BA3D55" w:rsidP="00184A11">
      <w:pPr>
        <w:keepNext/>
        <w:keepLines/>
        <w:spacing w:before="400" w:after="4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9AF60C5" w14:textId="6820543C" w:rsidR="00CA0E3B" w:rsidRDefault="00CA0E3B" w:rsidP="00184A11">
      <w:pPr>
        <w:keepNext/>
        <w:keepLines/>
        <w:spacing w:before="400" w:after="40" w:line="360" w:lineRule="auto"/>
        <w:rPr>
          <w:rFonts w:ascii="Times New Roman" w:eastAsia="Times New Roman" w:hAnsi="Times New Roman" w:cs="Times New Roman"/>
          <w:b/>
          <w:sz w:val="28"/>
        </w:rPr>
      </w:pPr>
    </w:p>
    <w:p w14:paraId="3B4C6680" w14:textId="77777777" w:rsidR="00CA0E3B" w:rsidRPr="009B6BD1" w:rsidRDefault="00CA0E3B" w:rsidP="00184A11">
      <w:pPr>
        <w:keepNext/>
        <w:keepLines/>
        <w:spacing w:before="400" w:after="40" w:line="36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A801D" w14:textId="77777777" w:rsidR="00AE79C9" w:rsidRDefault="00AE79C9" w:rsidP="00513A41">
      <w:pPr>
        <w:spacing w:after="0" w:line="240" w:lineRule="auto"/>
      </w:pPr>
      <w:r>
        <w:separator/>
      </w:r>
    </w:p>
  </w:endnote>
  <w:endnote w:type="continuationSeparator" w:id="0">
    <w:p w14:paraId="138297EA" w14:textId="77777777" w:rsidR="00AE79C9" w:rsidRDefault="00AE79C9"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5C71D" w14:textId="77777777" w:rsidR="00AE79C9" w:rsidRDefault="00AE79C9" w:rsidP="00513A41">
      <w:pPr>
        <w:spacing w:after="0" w:line="240" w:lineRule="auto"/>
      </w:pPr>
      <w:r>
        <w:separator/>
      </w:r>
    </w:p>
  </w:footnote>
  <w:footnote w:type="continuationSeparator" w:id="0">
    <w:p w14:paraId="373E0446" w14:textId="77777777" w:rsidR="00AE79C9" w:rsidRDefault="00AE79C9"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6381F"/>
    <w:rsid w:val="00064D2E"/>
    <w:rsid w:val="000719E3"/>
    <w:rsid w:val="00072801"/>
    <w:rsid w:val="0009598E"/>
    <w:rsid w:val="000A746B"/>
    <w:rsid w:val="000B4004"/>
    <w:rsid w:val="000B7D6B"/>
    <w:rsid w:val="000C1D71"/>
    <w:rsid w:val="000C2A38"/>
    <w:rsid w:val="000D6FB9"/>
    <w:rsid w:val="000D7D0C"/>
    <w:rsid w:val="000E5C93"/>
    <w:rsid w:val="000F00D6"/>
    <w:rsid w:val="000F239E"/>
    <w:rsid w:val="000F2552"/>
    <w:rsid w:val="000F3A7E"/>
    <w:rsid w:val="001004F8"/>
    <w:rsid w:val="001029CA"/>
    <w:rsid w:val="00103C50"/>
    <w:rsid w:val="0011176C"/>
    <w:rsid w:val="00115E84"/>
    <w:rsid w:val="00115EAC"/>
    <w:rsid w:val="00120E76"/>
    <w:rsid w:val="00132B0C"/>
    <w:rsid w:val="00135067"/>
    <w:rsid w:val="0014724D"/>
    <w:rsid w:val="00167CE4"/>
    <w:rsid w:val="0017115C"/>
    <w:rsid w:val="0018281A"/>
    <w:rsid w:val="001828A1"/>
    <w:rsid w:val="00184A1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40889"/>
    <w:rsid w:val="0026217C"/>
    <w:rsid w:val="002641BB"/>
    <w:rsid w:val="00271607"/>
    <w:rsid w:val="002A0654"/>
    <w:rsid w:val="002A6669"/>
    <w:rsid w:val="002B5D1A"/>
    <w:rsid w:val="002B6914"/>
    <w:rsid w:val="002C4DA5"/>
    <w:rsid w:val="002C7C7B"/>
    <w:rsid w:val="002D1CFC"/>
    <w:rsid w:val="003007C9"/>
    <w:rsid w:val="003050F0"/>
    <w:rsid w:val="00313697"/>
    <w:rsid w:val="0031372C"/>
    <w:rsid w:val="00316139"/>
    <w:rsid w:val="00324115"/>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1928"/>
    <w:rsid w:val="0046581C"/>
    <w:rsid w:val="004724FA"/>
    <w:rsid w:val="0048382E"/>
    <w:rsid w:val="004A2DDA"/>
    <w:rsid w:val="004A36CA"/>
    <w:rsid w:val="004B3630"/>
    <w:rsid w:val="004C18ED"/>
    <w:rsid w:val="004C2B3E"/>
    <w:rsid w:val="004D70B5"/>
    <w:rsid w:val="00501B86"/>
    <w:rsid w:val="00503D9A"/>
    <w:rsid w:val="00512FC8"/>
    <w:rsid w:val="00513A41"/>
    <w:rsid w:val="00522EEB"/>
    <w:rsid w:val="005319D3"/>
    <w:rsid w:val="00560FD4"/>
    <w:rsid w:val="00570BAC"/>
    <w:rsid w:val="00587603"/>
    <w:rsid w:val="005943AB"/>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A68DD"/>
    <w:rsid w:val="006D53C9"/>
    <w:rsid w:val="006F37E8"/>
    <w:rsid w:val="006F40B7"/>
    <w:rsid w:val="006F5280"/>
    <w:rsid w:val="00721686"/>
    <w:rsid w:val="00725964"/>
    <w:rsid w:val="007265C0"/>
    <w:rsid w:val="00731264"/>
    <w:rsid w:val="00754E84"/>
    <w:rsid w:val="007735FC"/>
    <w:rsid w:val="007777CF"/>
    <w:rsid w:val="00787970"/>
    <w:rsid w:val="007A24E3"/>
    <w:rsid w:val="007A4350"/>
    <w:rsid w:val="007C51AC"/>
    <w:rsid w:val="007E03CE"/>
    <w:rsid w:val="007E10FA"/>
    <w:rsid w:val="007F3345"/>
    <w:rsid w:val="0080094C"/>
    <w:rsid w:val="00812297"/>
    <w:rsid w:val="00825F4A"/>
    <w:rsid w:val="00826A2F"/>
    <w:rsid w:val="00834851"/>
    <w:rsid w:val="00844B65"/>
    <w:rsid w:val="00857037"/>
    <w:rsid w:val="008729DB"/>
    <w:rsid w:val="00873CA1"/>
    <w:rsid w:val="00874FD6"/>
    <w:rsid w:val="00880962"/>
    <w:rsid w:val="008938DF"/>
    <w:rsid w:val="008A0004"/>
    <w:rsid w:val="008B5F38"/>
    <w:rsid w:val="008C24B3"/>
    <w:rsid w:val="008C7332"/>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06ECB"/>
    <w:rsid w:val="00A14C52"/>
    <w:rsid w:val="00A161E0"/>
    <w:rsid w:val="00A6307A"/>
    <w:rsid w:val="00A65C23"/>
    <w:rsid w:val="00A71726"/>
    <w:rsid w:val="00A75A79"/>
    <w:rsid w:val="00A94094"/>
    <w:rsid w:val="00AA391D"/>
    <w:rsid w:val="00AE77D0"/>
    <w:rsid w:val="00AE79C9"/>
    <w:rsid w:val="00AF08AE"/>
    <w:rsid w:val="00B145DB"/>
    <w:rsid w:val="00B24B0F"/>
    <w:rsid w:val="00B25917"/>
    <w:rsid w:val="00B26034"/>
    <w:rsid w:val="00B26194"/>
    <w:rsid w:val="00B2762B"/>
    <w:rsid w:val="00B35E46"/>
    <w:rsid w:val="00B51D92"/>
    <w:rsid w:val="00B550A2"/>
    <w:rsid w:val="00B55C0F"/>
    <w:rsid w:val="00B57D7D"/>
    <w:rsid w:val="00B61948"/>
    <w:rsid w:val="00B6426E"/>
    <w:rsid w:val="00B82754"/>
    <w:rsid w:val="00B84744"/>
    <w:rsid w:val="00B87062"/>
    <w:rsid w:val="00BA3177"/>
    <w:rsid w:val="00BA3D55"/>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93721"/>
    <w:rsid w:val="00CA032B"/>
    <w:rsid w:val="00CA0E3B"/>
    <w:rsid w:val="00CB4CE5"/>
    <w:rsid w:val="00CC29DD"/>
    <w:rsid w:val="00CC4DB6"/>
    <w:rsid w:val="00CC4EA5"/>
    <w:rsid w:val="00CD12CD"/>
    <w:rsid w:val="00CF4D98"/>
    <w:rsid w:val="00D04C3F"/>
    <w:rsid w:val="00D16873"/>
    <w:rsid w:val="00D32075"/>
    <w:rsid w:val="00D37029"/>
    <w:rsid w:val="00D44C8D"/>
    <w:rsid w:val="00D73538"/>
    <w:rsid w:val="00D81C0E"/>
    <w:rsid w:val="00DA0F01"/>
    <w:rsid w:val="00DA1CBF"/>
    <w:rsid w:val="00DA27A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469D"/>
    <w:rsid w:val="00F376D2"/>
    <w:rsid w:val="00F46620"/>
    <w:rsid w:val="00F56A87"/>
    <w:rsid w:val="00F643F9"/>
    <w:rsid w:val="00F672EF"/>
    <w:rsid w:val="00F86242"/>
    <w:rsid w:val="00F91311"/>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4582</TotalTime>
  <Pages>59</Pages>
  <Words>6923</Words>
  <Characters>39465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127</cp:revision>
  <dcterms:created xsi:type="dcterms:W3CDTF">2020-11-10T12:04:00Z</dcterms:created>
  <dcterms:modified xsi:type="dcterms:W3CDTF">2021-01-02T13:26:00Z</dcterms:modified>
</cp:coreProperties>
</file>